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0" w:line="480" w:lineRule="auto"/>
        <w:jc w:val="center"/>
        <w:rPr>
          <w:b w:val="1"/>
          <w:color w:val="1b1c1d"/>
          <w:sz w:val="22"/>
          <w:szCs w:val="22"/>
        </w:rPr>
      </w:pPr>
      <w:bookmarkStart w:colFirst="0" w:colLast="0" w:name="_dia1kec4xcd" w:id="0"/>
      <w:bookmarkEnd w:id="0"/>
      <w:r w:rsidDel="00000000" w:rsidR="00000000" w:rsidRPr="00000000">
        <w:rPr>
          <w:b w:val="1"/>
          <w:color w:val="1b1c1d"/>
          <w:sz w:val="22"/>
          <w:szCs w:val="22"/>
        </w:rPr>
        <w:drawing>
          <wp:inline distB="114300" distT="114300" distL="114300" distR="114300">
            <wp:extent cx="2214563" cy="2214563"/>
            <wp:effectExtent b="0" l="0" r="0" t="0"/>
            <wp:docPr id="1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2214563" cy="221456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480" w:lineRule="auto"/>
        <w:jc w:val="center"/>
        <w:rPr>
          <w:b w:val="1"/>
        </w:rPr>
      </w:pPr>
      <w:r w:rsidDel="00000000" w:rsidR="00000000" w:rsidRPr="00000000">
        <w:rPr>
          <w:b w:val="1"/>
          <w:rtl w:val="0"/>
        </w:rPr>
        <w:t xml:space="preserve">GoDavao: A Ridesharing App in Davao City</w:t>
      </w:r>
      <w:r w:rsidDel="00000000" w:rsidR="00000000" w:rsidRPr="00000000">
        <w:rPr>
          <w:rtl w:val="0"/>
        </w:rPr>
      </w:r>
    </w:p>
    <w:p w:rsidR="00000000" w:rsidDel="00000000" w:rsidP="00000000" w:rsidRDefault="00000000" w:rsidRPr="00000000" w14:paraId="00000003">
      <w:pPr>
        <w:spacing w:line="480" w:lineRule="auto"/>
        <w:jc w:val="center"/>
        <w:rPr/>
      </w:pPr>
      <w:r w:rsidDel="00000000" w:rsidR="00000000" w:rsidRPr="00000000">
        <w:rPr>
          <w:rtl w:val="0"/>
        </w:rPr>
      </w:r>
    </w:p>
    <w:p w:rsidR="00000000" w:rsidDel="00000000" w:rsidP="00000000" w:rsidRDefault="00000000" w:rsidRPr="00000000" w14:paraId="00000004">
      <w:pPr>
        <w:spacing w:line="480" w:lineRule="auto"/>
        <w:jc w:val="center"/>
        <w:rPr/>
      </w:pPr>
      <w:r w:rsidDel="00000000" w:rsidR="00000000" w:rsidRPr="00000000">
        <w:rPr>
          <w:rtl w:val="0"/>
        </w:rPr>
      </w:r>
    </w:p>
    <w:p w:rsidR="00000000" w:rsidDel="00000000" w:rsidP="00000000" w:rsidRDefault="00000000" w:rsidRPr="00000000" w14:paraId="00000005">
      <w:pPr>
        <w:spacing w:line="480" w:lineRule="auto"/>
        <w:jc w:val="center"/>
        <w:rPr>
          <w:b w:val="1"/>
        </w:rPr>
      </w:pPr>
      <w:r w:rsidDel="00000000" w:rsidR="00000000" w:rsidRPr="00000000">
        <w:rPr>
          <w:rtl w:val="0"/>
        </w:rPr>
      </w:r>
    </w:p>
    <w:p w:rsidR="00000000" w:rsidDel="00000000" w:rsidP="00000000" w:rsidRDefault="00000000" w:rsidRPr="00000000" w14:paraId="00000006">
      <w:pPr>
        <w:spacing w:line="480" w:lineRule="auto"/>
        <w:jc w:val="center"/>
        <w:rPr>
          <w:b w:val="1"/>
        </w:rPr>
      </w:pPr>
      <w:r w:rsidDel="00000000" w:rsidR="00000000" w:rsidRPr="00000000">
        <w:rPr>
          <w:b w:val="1"/>
          <w:rtl w:val="0"/>
        </w:rPr>
        <w:t xml:space="preserve">De Los Santos, Elijah Nataniel S.</w:t>
      </w:r>
    </w:p>
    <w:p w:rsidR="00000000" w:rsidDel="00000000" w:rsidP="00000000" w:rsidRDefault="00000000" w:rsidRPr="00000000" w14:paraId="00000007">
      <w:pPr>
        <w:spacing w:line="480" w:lineRule="auto"/>
        <w:jc w:val="center"/>
        <w:rPr>
          <w:b w:val="1"/>
        </w:rPr>
      </w:pPr>
      <w:r w:rsidDel="00000000" w:rsidR="00000000" w:rsidRPr="00000000">
        <w:rPr>
          <w:b w:val="1"/>
          <w:rtl w:val="0"/>
        </w:rPr>
        <w:t xml:space="preserve">Dela Rosa, Vanne Eloise C.</w:t>
      </w:r>
    </w:p>
    <w:p w:rsidR="00000000" w:rsidDel="00000000" w:rsidP="00000000" w:rsidRDefault="00000000" w:rsidRPr="00000000" w14:paraId="00000008">
      <w:pPr>
        <w:spacing w:line="480" w:lineRule="auto"/>
        <w:jc w:val="center"/>
        <w:rPr>
          <w:b w:val="1"/>
        </w:rPr>
      </w:pPr>
      <w:r w:rsidDel="00000000" w:rsidR="00000000" w:rsidRPr="00000000">
        <w:rPr>
          <w:b w:val="1"/>
          <w:rtl w:val="0"/>
        </w:rPr>
        <w:t xml:space="preserve">Fernandez, Raphael Vince S.</w:t>
      </w:r>
    </w:p>
    <w:p w:rsidR="00000000" w:rsidDel="00000000" w:rsidP="00000000" w:rsidRDefault="00000000" w:rsidRPr="00000000" w14:paraId="00000009">
      <w:pPr>
        <w:spacing w:line="480" w:lineRule="auto"/>
        <w:jc w:val="center"/>
        <w:rPr/>
      </w:pPr>
      <w:r w:rsidDel="00000000" w:rsidR="00000000" w:rsidRPr="00000000">
        <w:rPr>
          <w:rtl w:val="0"/>
        </w:rPr>
      </w:r>
    </w:p>
    <w:p w:rsidR="00000000" w:rsidDel="00000000" w:rsidP="00000000" w:rsidRDefault="00000000" w:rsidRPr="00000000" w14:paraId="0000000A">
      <w:pPr>
        <w:spacing w:line="480" w:lineRule="auto"/>
        <w:jc w:val="center"/>
        <w:rPr/>
      </w:pPr>
      <w:r w:rsidDel="00000000" w:rsidR="00000000" w:rsidRPr="00000000">
        <w:rPr>
          <w:rtl w:val="0"/>
        </w:rPr>
      </w:r>
    </w:p>
    <w:p w:rsidR="00000000" w:rsidDel="00000000" w:rsidP="00000000" w:rsidRDefault="00000000" w:rsidRPr="00000000" w14:paraId="0000000B">
      <w:pPr>
        <w:spacing w:line="480" w:lineRule="auto"/>
        <w:jc w:val="center"/>
        <w:rPr/>
      </w:pPr>
      <w:r w:rsidDel="00000000" w:rsidR="00000000" w:rsidRPr="00000000">
        <w:rPr>
          <w:rtl w:val="0"/>
        </w:rPr>
      </w:r>
    </w:p>
    <w:p w:rsidR="00000000" w:rsidDel="00000000" w:rsidP="00000000" w:rsidRDefault="00000000" w:rsidRPr="00000000" w14:paraId="0000000C">
      <w:pPr>
        <w:spacing w:line="480" w:lineRule="auto"/>
        <w:jc w:val="center"/>
        <w:rPr>
          <w:b w:val="1"/>
        </w:rPr>
      </w:pPr>
      <w:r w:rsidDel="00000000" w:rsidR="00000000" w:rsidRPr="00000000">
        <w:rPr>
          <w:b w:val="1"/>
          <w:rtl w:val="0"/>
        </w:rPr>
        <w:t xml:space="preserve">ATENEO DE DAVAO UNIVERSITY </w:t>
        <w:br w:type="textWrapping"/>
        <w:t xml:space="preserve">SCHOOL OF ARTS AND SCIENCES</w:t>
      </w:r>
    </w:p>
    <w:p w:rsidR="00000000" w:rsidDel="00000000" w:rsidP="00000000" w:rsidRDefault="00000000" w:rsidRPr="00000000" w14:paraId="0000000D">
      <w:pPr>
        <w:spacing w:line="480" w:lineRule="auto"/>
        <w:jc w:val="center"/>
        <w:rPr>
          <w:b w:val="1"/>
        </w:rPr>
      </w:pPr>
      <w:r w:rsidDel="00000000" w:rsidR="00000000" w:rsidRPr="00000000">
        <w:rPr>
          <w:b w:val="1"/>
          <w:rtl w:val="0"/>
        </w:rPr>
        <w:t xml:space="preserve">COMPUTER STUDIES CLUSTER</w:t>
      </w:r>
    </w:p>
    <w:p w:rsidR="00000000" w:rsidDel="00000000" w:rsidP="00000000" w:rsidRDefault="00000000" w:rsidRPr="00000000" w14:paraId="0000000E">
      <w:pPr>
        <w:spacing w:line="480" w:lineRule="auto"/>
        <w:jc w:val="center"/>
        <w:rPr>
          <w:b w:val="1"/>
        </w:rPr>
      </w:pPr>
      <w:r w:rsidDel="00000000" w:rsidR="00000000" w:rsidRPr="00000000">
        <w:rPr>
          <w:rtl w:val="0"/>
        </w:rPr>
      </w:r>
    </w:p>
    <w:p w:rsidR="00000000" w:rsidDel="00000000" w:rsidP="00000000" w:rsidRDefault="00000000" w:rsidRPr="00000000" w14:paraId="0000000F">
      <w:pPr>
        <w:spacing w:line="480" w:lineRule="auto"/>
        <w:jc w:val="center"/>
        <w:rPr>
          <w:b w:val="1"/>
        </w:rPr>
      </w:pPr>
      <w:r w:rsidDel="00000000" w:rsidR="00000000" w:rsidRPr="00000000">
        <w:rPr>
          <w:rtl w:val="0"/>
        </w:rPr>
      </w:r>
    </w:p>
    <w:p w:rsidR="00000000" w:rsidDel="00000000" w:rsidP="00000000" w:rsidRDefault="00000000" w:rsidRPr="00000000" w14:paraId="00000010">
      <w:pPr>
        <w:spacing w:line="480" w:lineRule="auto"/>
        <w:jc w:val="center"/>
        <w:rPr>
          <w:b w:val="1"/>
        </w:rPr>
      </w:pPr>
      <w:r w:rsidDel="00000000" w:rsidR="00000000" w:rsidRPr="00000000">
        <w:rPr>
          <w:rtl w:val="0"/>
        </w:rPr>
      </w:r>
    </w:p>
    <w:p w:rsidR="00000000" w:rsidDel="00000000" w:rsidP="00000000" w:rsidRDefault="00000000" w:rsidRPr="00000000" w14:paraId="00000011">
      <w:pPr>
        <w:spacing w:line="480" w:lineRule="auto"/>
        <w:jc w:val="center"/>
        <w:rPr>
          <w:b w:val="1"/>
        </w:rPr>
      </w:pPr>
      <w:r w:rsidDel="00000000" w:rsidR="00000000" w:rsidRPr="00000000">
        <w:rPr>
          <w:b w:val="1"/>
          <w:rtl w:val="0"/>
        </w:rPr>
        <w:t xml:space="preserve">April 2025</w:t>
      </w:r>
    </w:p>
    <w:p w:rsidR="00000000" w:rsidDel="00000000" w:rsidP="00000000" w:rsidRDefault="00000000" w:rsidRPr="00000000" w14:paraId="00000012">
      <w:pPr>
        <w:spacing w:line="480" w:lineRule="auto"/>
        <w:jc w:val="center"/>
        <w:rPr>
          <w:b w:val="1"/>
        </w:rPr>
      </w:pPr>
      <w:r w:rsidDel="00000000" w:rsidR="00000000" w:rsidRPr="00000000">
        <w:rPr>
          <w:b w:val="1"/>
          <w:rtl w:val="0"/>
        </w:rPr>
        <w:t xml:space="preserve">GoDavao: A Ridesharing App in Davao City</w:t>
      </w:r>
    </w:p>
    <w:p w:rsidR="00000000" w:rsidDel="00000000" w:rsidP="00000000" w:rsidRDefault="00000000" w:rsidRPr="00000000" w14:paraId="00000013">
      <w:pPr>
        <w:spacing w:line="480" w:lineRule="auto"/>
        <w:jc w:val="center"/>
        <w:rPr>
          <w:b w:val="1"/>
        </w:rPr>
      </w:pPr>
      <w:r w:rsidDel="00000000" w:rsidR="00000000" w:rsidRPr="00000000">
        <w:rPr>
          <w:rtl w:val="0"/>
        </w:rPr>
      </w:r>
    </w:p>
    <w:p w:rsidR="00000000" w:rsidDel="00000000" w:rsidP="00000000" w:rsidRDefault="00000000" w:rsidRPr="00000000" w14:paraId="00000014">
      <w:pPr>
        <w:spacing w:line="480" w:lineRule="auto"/>
        <w:jc w:val="center"/>
        <w:rPr>
          <w:b w:val="1"/>
        </w:rPr>
      </w:pPr>
      <w:r w:rsidDel="00000000" w:rsidR="00000000" w:rsidRPr="00000000">
        <w:rPr>
          <w:b w:val="1"/>
          <w:rtl w:val="0"/>
        </w:rPr>
        <w:t xml:space="preserve">A Thesis Presented to the</w:t>
      </w:r>
    </w:p>
    <w:p w:rsidR="00000000" w:rsidDel="00000000" w:rsidP="00000000" w:rsidRDefault="00000000" w:rsidRPr="00000000" w14:paraId="00000015">
      <w:pPr>
        <w:spacing w:line="480" w:lineRule="auto"/>
        <w:jc w:val="center"/>
        <w:rPr>
          <w:b w:val="1"/>
        </w:rPr>
      </w:pPr>
      <w:r w:rsidDel="00000000" w:rsidR="00000000" w:rsidRPr="00000000">
        <w:rPr>
          <w:b w:val="1"/>
          <w:rtl w:val="0"/>
        </w:rPr>
        <w:t xml:space="preserve">Faculty of the </w:t>
      </w:r>
    </w:p>
    <w:p w:rsidR="00000000" w:rsidDel="00000000" w:rsidP="00000000" w:rsidRDefault="00000000" w:rsidRPr="00000000" w14:paraId="00000016">
      <w:pPr>
        <w:spacing w:line="480" w:lineRule="auto"/>
        <w:jc w:val="center"/>
        <w:rPr>
          <w:b w:val="1"/>
        </w:rPr>
      </w:pPr>
      <w:r w:rsidDel="00000000" w:rsidR="00000000" w:rsidRPr="00000000">
        <w:rPr>
          <w:b w:val="1"/>
          <w:rtl w:val="0"/>
        </w:rPr>
        <w:t xml:space="preserve">Computer Studies Cluster </w:t>
        <w:br w:type="textWrapping"/>
        <w:t xml:space="preserve">Ateneo de Davao University</w:t>
      </w:r>
    </w:p>
    <w:p w:rsidR="00000000" w:rsidDel="00000000" w:rsidP="00000000" w:rsidRDefault="00000000" w:rsidRPr="00000000" w14:paraId="00000017">
      <w:pPr>
        <w:spacing w:line="480" w:lineRule="auto"/>
        <w:jc w:val="left"/>
        <w:rPr>
          <w:b w:val="1"/>
        </w:rPr>
      </w:pPr>
      <w:r w:rsidDel="00000000" w:rsidR="00000000" w:rsidRPr="00000000">
        <w:rPr>
          <w:rtl w:val="0"/>
        </w:rPr>
      </w:r>
    </w:p>
    <w:p w:rsidR="00000000" w:rsidDel="00000000" w:rsidP="00000000" w:rsidRDefault="00000000" w:rsidRPr="00000000" w14:paraId="00000018">
      <w:pPr>
        <w:spacing w:line="480" w:lineRule="auto"/>
        <w:jc w:val="center"/>
        <w:rPr>
          <w:b w:val="1"/>
        </w:rPr>
      </w:pPr>
      <w:r w:rsidDel="00000000" w:rsidR="00000000" w:rsidRPr="00000000">
        <w:rPr>
          <w:b w:val="1"/>
          <w:rtl w:val="0"/>
        </w:rPr>
        <w:t xml:space="preserve">In Partial Fulfillment</w:t>
      </w:r>
    </w:p>
    <w:p w:rsidR="00000000" w:rsidDel="00000000" w:rsidP="00000000" w:rsidRDefault="00000000" w:rsidRPr="00000000" w14:paraId="00000019">
      <w:pPr>
        <w:spacing w:line="480" w:lineRule="auto"/>
        <w:jc w:val="center"/>
        <w:rPr>
          <w:b w:val="1"/>
        </w:rPr>
      </w:pPr>
      <w:r w:rsidDel="00000000" w:rsidR="00000000" w:rsidRPr="00000000">
        <w:rPr>
          <w:b w:val="1"/>
          <w:rtl w:val="0"/>
        </w:rPr>
        <w:t xml:space="preserve">of the Requirements for the Degree</w:t>
      </w:r>
    </w:p>
    <w:p w:rsidR="00000000" w:rsidDel="00000000" w:rsidP="00000000" w:rsidRDefault="00000000" w:rsidRPr="00000000" w14:paraId="0000001A">
      <w:pPr>
        <w:spacing w:line="480" w:lineRule="auto"/>
        <w:jc w:val="center"/>
        <w:rPr>
          <w:b w:val="1"/>
        </w:rPr>
      </w:pPr>
      <w:r w:rsidDel="00000000" w:rsidR="00000000" w:rsidRPr="00000000">
        <w:rPr>
          <w:b w:val="1"/>
          <w:rtl w:val="0"/>
        </w:rPr>
        <w:t xml:space="preserve">Bachelor Of Science in Information Systems</w:t>
      </w:r>
    </w:p>
    <w:p w:rsidR="00000000" w:rsidDel="00000000" w:rsidP="00000000" w:rsidRDefault="00000000" w:rsidRPr="00000000" w14:paraId="0000001B">
      <w:pPr>
        <w:spacing w:line="480" w:lineRule="auto"/>
        <w:jc w:val="center"/>
        <w:rPr>
          <w:b w:val="1"/>
        </w:rPr>
      </w:pPr>
      <w:r w:rsidDel="00000000" w:rsidR="00000000" w:rsidRPr="00000000">
        <w:rPr>
          <w:rtl w:val="0"/>
        </w:rPr>
      </w:r>
    </w:p>
    <w:p w:rsidR="00000000" w:rsidDel="00000000" w:rsidP="00000000" w:rsidRDefault="00000000" w:rsidRPr="00000000" w14:paraId="0000001C">
      <w:pPr>
        <w:spacing w:line="480" w:lineRule="auto"/>
        <w:jc w:val="center"/>
        <w:rPr>
          <w:b w:val="1"/>
        </w:rPr>
      </w:pPr>
      <w:r w:rsidDel="00000000" w:rsidR="00000000" w:rsidRPr="00000000">
        <w:rPr>
          <w:b w:val="1"/>
          <w:rtl w:val="0"/>
        </w:rPr>
        <w:t xml:space="preserve">By</w:t>
      </w:r>
    </w:p>
    <w:p w:rsidR="00000000" w:rsidDel="00000000" w:rsidP="00000000" w:rsidRDefault="00000000" w:rsidRPr="00000000" w14:paraId="0000001D">
      <w:pPr>
        <w:spacing w:line="480" w:lineRule="auto"/>
        <w:jc w:val="center"/>
        <w:rPr>
          <w:b w:val="1"/>
        </w:rPr>
      </w:pPr>
      <w:r w:rsidDel="00000000" w:rsidR="00000000" w:rsidRPr="00000000">
        <w:rPr>
          <w:b w:val="1"/>
          <w:rtl w:val="0"/>
        </w:rPr>
        <w:t xml:space="preserve">De Los Santos, Elijah Nataniel S.</w:t>
      </w:r>
    </w:p>
    <w:p w:rsidR="00000000" w:rsidDel="00000000" w:rsidP="00000000" w:rsidRDefault="00000000" w:rsidRPr="00000000" w14:paraId="0000001E">
      <w:pPr>
        <w:spacing w:line="480" w:lineRule="auto"/>
        <w:jc w:val="center"/>
        <w:rPr>
          <w:b w:val="1"/>
        </w:rPr>
      </w:pPr>
      <w:r w:rsidDel="00000000" w:rsidR="00000000" w:rsidRPr="00000000">
        <w:rPr>
          <w:b w:val="1"/>
          <w:rtl w:val="0"/>
        </w:rPr>
        <w:t xml:space="preserve">Dela Rosa, Vanne Eloise C.</w:t>
      </w:r>
    </w:p>
    <w:p w:rsidR="00000000" w:rsidDel="00000000" w:rsidP="00000000" w:rsidRDefault="00000000" w:rsidRPr="00000000" w14:paraId="0000001F">
      <w:pPr>
        <w:spacing w:line="480" w:lineRule="auto"/>
        <w:jc w:val="center"/>
        <w:rPr>
          <w:b w:val="1"/>
        </w:rPr>
      </w:pPr>
      <w:r w:rsidDel="00000000" w:rsidR="00000000" w:rsidRPr="00000000">
        <w:rPr>
          <w:b w:val="1"/>
          <w:rtl w:val="0"/>
        </w:rPr>
        <w:t xml:space="preserve">Fernandez, Raphael Vince S.</w:t>
      </w:r>
    </w:p>
    <w:p w:rsidR="00000000" w:rsidDel="00000000" w:rsidP="00000000" w:rsidRDefault="00000000" w:rsidRPr="00000000" w14:paraId="00000020">
      <w:pPr>
        <w:spacing w:line="480" w:lineRule="auto"/>
        <w:jc w:val="left"/>
        <w:rPr>
          <w:b w:val="1"/>
        </w:rPr>
      </w:pPr>
      <w:r w:rsidDel="00000000" w:rsidR="00000000" w:rsidRPr="00000000">
        <w:rPr>
          <w:rtl w:val="0"/>
        </w:rPr>
      </w:r>
    </w:p>
    <w:p w:rsidR="00000000" w:rsidDel="00000000" w:rsidP="00000000" w:rsidRDefault="00000000" w:rsidRPr="00000000" w14:paraId="00000021">
      <w:pPr>
        <w:spacing w:line="480" w:lineRule="auto"/>
        <w:jc w:val="center"/>
        <w:rPr>
          <w:b w:val="1"/>
        </w:rPr>
      </w:pPr>
      <w:r w:rsidDel="00000000" w:rsidR="00000000" w:rsidRPr="00000000">
        <w:rPr>
          <w:b w:val="1"/>
          <w:rtl w:val="0"/>
        </w:rPr>
        <w:t xml:space="preserve">ATENEO DE DAVAO UNIVERSITY</w:t>
      </w:r>
    </w:p>
    <w:p w:rsidR="00000000" w:rsidDel="00000000" w:rsidP="00000000" w:rsidRDefault="00000000" w:rsidRPr="00000000" w14:paraId="00000022">
      <w:pPr>
        <w:spacing w:line="480" w:lineRule="auto"/>
        <w:jc w:val="center"/>
        <w:rPr>
          <w:b w:val="1"/>
        </w:rPr>
      </w:pPr>
      <w:r w:rsidDel="00000000" w:rsidR="00000000" w:rsidRPr="00000000">
        <w:rPr>
          <w:b w:val="1"/>
          <w:rtl w:val="0"/>
        </w:rPr>
        <w:t xml:space="preserve">SCHOOL OF ARTS OF SCIENCES</w:t>
      </w:r>
    </w:p>
    <w:p w:rsidR="00000000" w:rsidDel="00000000" w:rsidP="00000000" w:rsidRDefault="00000000" w:rsidRPr="00000000" w14:paraId="00000023">
      <w:pPr>
        <w:spacing w:line="480" w:lineRule="auto"/>
        <w:jc w:val="center"/>
        <w:rPr>
          <w:b w:val="1"/>
        </w:rPr>
      </w:pPr>
      <w:r w:rsidDel="00000000" w:rsidR="00000000" w:rsidRPr="00000000">
        <w:rPr>
          <w:b w:val="1"/>
          <w:rtl w:val="0"/>
        </w:rPr>
        <w:t xml:space="preserve">COMPUTER STUDIES CLUSTER</w:t>
      </w:r>
    </w:p>
    <w:p w:rsidR="00000000" w:rsidDel="00000000" w:rsidP="00000000" w:rsidRDefault="00000000" w:rsidRPr="00000000" w14:paraId="00000024">
      <w:pPr>
        <w:spacing w:line="480" w:lineRule="auto"/>
        <w:jc w:val="center"/>
        <w:rPr>
          <w:b w:val="1"/>
        </w:rPr>
      </w:pPr>
      <w:r w:rsidDel="00000000" w:rsidR="00000000" w:rsidRPr="00000000">
        <w:rPr>
          <w:rtl w:val="0"/>
        </w:rPr>
      </w:r>
    </w:p>
    <w:p w:rsidR="00000000" w:rsidDel="00000000" w:rsidP="00000000" w:rsidRDefault="00000000" w:rsidRPr="00000000" w14:paraId="00000025">
      <w:pPr>
        <w:spacing w:line="480" w:lineRule="auto"/>
        <w:jc w:val="left"/>
        <w:rPr>
          <w:b w:val="1"/>
        </w:rPr>
      </w:pPr>
      <w:r w:rsidDel="00000000" w:rsidR="00000000" w:rsidRPr="00000000">
        <w:rPr>
          <w:rtl w:val="0"/>
        </w:rPr>
      </w:r>
    </w:p>
    <w:p w:rsidR="00000000" w:rsidDel="00000000" w:rsidP="00000000" w:rsidRDefault="00000000" w:rsidRPr="00000000" w14:paraId="00000026">
      <w:pPr>
        <w:spacing w:line="480" w:lineRule="auto"/>
        <w:jc w:val="center"/>
        <w:rPr>
          <w:b w:val="1"/>
        </w:rPr>
      </w:pPr>
      <w:r w:rsidDel="00000000" w:rsidR="00000000" w:rsidRPr="00000000">
        <w:rPr>
          <w:b w:val="1"/>
          <w:rtl w:val="0"/>
        </w:rPr>
        <w:t xml:space="preserve">APRIL 2025</w:t>
      </w:r>
    </w:p>
    <w:p w:rsidR="00000000" w:rsidDel="00000000" w:rsidP="00000000" w:rsidRDefault="00000000" w:rsidRPr="00000000" w14:paraId="00000027">
      <w:pPr>
        <w:spacing w:line="480" w:lineRule="auto"/>
        <w:jc w:val="center"/>
        <w:rPr>
          <w:b w:val="1"/>
        </w:rPr>
      </w:pPr>
      <w:r w:rsidDel="00000000" w:rsidR="00000000" w:rsidRPr="00000000">
        <w:rPr>
          <w:rtl w:val="0"/>
        </w:rPr>
      </w:r>
    </w:p>
    <w:p w:rsidR="00000000" w:rsidDel="00000000" w:rsidP="00000000" w:rsidRDefault="00000000" w:rsidRPr="00000000" w14:paraId="00000028">
      <w:pPr>
        <w:spacing w:line="480" w:lineRule="auto"/>
        <w:jc w:val="center"/>
        <w:rPr>
          <w:b w:val="1"/>
        </w:rPr>
      </w:pPr>
      <w:r w:rsidDel="00000000" w:rsidR="00000000" w:rsidRPr="00000000">
        <w:rPr>
          <w:rtl w:val="0"/>
        </w:rPr>
      </w:r>
    </w:p>
    <w:p w:rsidR="00000000" w:rsidDel="00000000" w:rsidP="00000000" w:rsidRDefault="00000000" w:rsidRPr="00000000" w14:paraId="00000029">
      <w:pPr>
        <w:spacing w:line="480" w:lineRule="auto"/>
        <w:jc w:val="center"/>
        <w:rPr>
          <w:b w:val="1"/>
        </w:rPr>
      </w:pPr>
      <w:r w:rsidDel="00000000" w:rsidR="00000000" w:rsidRPr="00000000">
        <w:rPr>
          <w:rtl w:val="0"/>
        </w:rPr>
      </w:r>
    </w:p>
    <w:p w:rsidR="00000000" w:rsidDel="00000000" w:rsidP="00000000" w:rsidRDefault="00000000" w:rsidRPr="00000000" w14:paraId="0000002A">
      <w:pPr>
        <w:spacing w:line="480" w:lineRule="auto"/>
        <w:jc w:val="center"/>
        <w:rPr>
          <w:b w:val="1"/>
        </w:rPr>
      </w:pPr>
      <w:r w:rsidDel="00000000" w:rsidR="00000000" w:rsidRPr="00000000">
        <w:rPr>
          <w:rtl w:val="0"/>
        </w:rPr>
      </w:r>
    </w:p>
    <w:sdt>
      <w:sdtPr>
        <w:id w:val="-2102263123"/>
        <w:docPartObj>
          <w:docPartGallery w:val="Table of Contents"/>
          <w:docPartUnique w:val="1"/>
        </w:docPartObj>
      </w:sdtPr>
      <w:sdtContent>
        <w:p w:rsidR="00000000" w:rsidDel="00000000" w:rsidP="00000000" w:rsidRDefault="00000000" w:rsidRPr="00000000" w14:paraId="0000002B">
          <w:pPr>
            <w:widowControl w:val="0"/>
            <w:tabs>
              <w:tab w:val="right" w:leader="dot" w:pos="12000"/>
            </w:tabs>
            <w:spacing w:before="60" w:line="480" w:lineRule="auto"/>
            <w:ind w:left="360" w:firstLine="0"/>
            <w:rPr>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xeuwfkkusbys">
            <w:r w:rsidDel="00000000" w:rsidR="00000000" w:rsidRPr="00000000">
              <w:rPr>
                <w:rFonts w:ascii="Arial" w:cs="Arial" w:eastAsia="Arial" w:hAnsi="Arial"/>
                <w:b w:val="0"/>
                <w:i w:val="0"/>
                <w:smallCaps w:val="0"/>
                <w:strike w:val="0"/>
                <w:color w:val="000000"/>
                <w:u w:val="none"/>
                <w:shd w:fill="auto" w:val="clear"/>
                <w:vertAlign w:val="baseline"/>
                <w:rtl w:val="0"/>
              </w:rPr>
              <w:t xml:space="preserve">ABSTRACT</w:t>
              <w:tab/>
              <w:t xml:space="preserve">4</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480" w:lineRule="auto"/>
            <w:rPr>
              <w:b w:val="1"/>
              <w:color w:val="000000"/>
              <w:u w:val="none"/>
            </w:rPr>
          </w:pPr>
          <w:hyperlink w:anchor="_3dqaot3nk1ok">
            <w:r w:rsidDel="00000000" w:rsidR="00000000" w:rsidRPr="00000000">
              <w:rPr>
                <w:rFonts w:ascii="Arial" w:cs="Arial" w:eastAsia="Arial" w:hAnsi="Arial"/>
                <w:b w:val="1"/>
                <w:i w:val="0"/>
                <w:smallCaps w:val="0"/>
                <w:strike w:val="0"/>
                <w:color w:val="000000"/>
                <w:u w:val="none"/>
                <w:shd w:fill="auto" w:val="clear"/>
                <w:vertAlign w:val="baseline"/>
                <w:rtl w:val="0"/>
              </w:rPr>
              <w:t xml:space="preserve">Chapter 1</w:t>
              <w:tab/>
              <w:t xml:space="preserve">6</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480" w:lineRule="auto"/>
            <w:ind w:left="360" w:firstLine="0"/>
            <w:rPr>
              <w:color w:val="000000"/>
              <w:u w:val="none"/>
            </w:rPr>
          </w:pPr>
          <w:hyperlink w:anchor="_jkfoa31kn37x">
            <w:r w:rsidDel="00000000" w:rsidR="00000000" w:rsidRPr="00000000">
              <w:rPr>
                <w:rFonts w:ascii="Arial" w:cs="Arial" w:eastAsia="Arial" w:hAnsi="Arial"/>
                <w:b w:val="0"/>
                <w:i w:val="0"/>
                <w:smallCaps w:val="0"/>
                <w:strike w:val="0"/>
                <w:color w:val="000000"/>
                <w:u w:val="none"/>
                <w:shd w:fill="auto" w:val="clear"/>
                <w:vertAlign w:val="baseline"/>
                <w:rtl w:val="0"/>
              </w:rPr>
              <w:t xml:space="preserve">Introduction</w:t>
              <w:tab/>
              <w:t xml:space="preserve">6</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480" w:lineRule="auto"/>
            <w:ind w:left="360" w:firstLine="0"/>
            <w:rPr>
              <w:color w:val="000000"/>
              <w:u w:val="none"/>
            </w:rPr>
          </w:pPr>
          <w:hyperlink w:anchor="_5edeu7i8zrup">
            <w:r w:rsidDel="00000000" w:rsidR="00000000" w:rsidRPr="00000000">
              <w:rPr>
                <w:rFonts w:ascii="Arial" w:cs="Arial" w:eastAsia="Arial" w:hAnsi="Arial"/>
                <w:b w:val="0"/>
                <w:i w:val="0"/>
                <w:smallCaps w:val="0"/>
                <w:strike w:val="0"/>
                <w:color w:val="000000"/>
                <w:u w:val="none"/>
                <w:shd w:fill="auto" w:val="clear"/>
                <w:vertAlign w:val="baseline"/>
                <w:rtl w:val="0"/>
              </w:rPr>
              <w:t xml:space="preserve">1.1 Background of the Study</w:t>
              <w:tab/>
              <w:t xml:space="preserve">6</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480" w:lineRule="auto"/>
            <w:ind w:left="360" w:firstLine="0"/>
            <w:rPr>
              <w:color w:val="000000"/>
              <w:u w:val="none"/>
            </w:rPr>
          </w:pPr>
          <w:hyperlink w:anchor="_tgu93iev2pn5">
            <w:r w:rsidDel="00000000" w:rsidR="00000000" w:rsidRPr="00000000">
              <w:rPr>
                <w:rFonts w:ascii="Arial" w:cs="Arial" w:eastAsia="Arial" w:hAnsi="Arial"/>
                <w:b w:val="0"/>
                <w:i w:val="0"/>
                <w:smallCaps w:val="0"/>
                <w:strike w:val="0"/>
                <w:color w:val="000000"/>
                <w:u w:val="none"/>
                <w:shd w:fill="auto" w:val="clear"/>
                <w:vertAlign w:val="baseline"/>
                <w:rtl w:val="0"/>
              </w:rPr>
              <w:t xml:space="preserve">1.2 Problem Statement</w:t>
              <w:tab/>
              <w:t xml:space="preserve">9</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480" w:lineRule="auto"/>
            <w:ind w:left="360" w:firstLine="0"/>
            <w:rPr>
              <w:color w:val="000000"/>
              <w:u w:val="none"/>
            </w:rPr>
          </w:pPr>
          <w:hyperlink w:anchor="_p1pl267hxoat">
            <w:r w:rsidDel="00000000" w:rsidR="00000000" w:rsidRPr="00000000">
              <w:rPr>
                <w:rFonts w:ascii="Arial" w:cs="Arial" w:eastAsia="Arial" w:hAnsi="Arial"/>
                <w:b w:val="0"/>
                <w:i w:val="0"/>
                <w:smallCaps w:val="0"/>
                <w:strike w:val="0"/>
                <w:color w:val="000000"/>
                <w:u w:val="none"/>
                <w:shd w:fill="auto" w:val="clear"/>
                <w:vertAlign w:val="baseline"/>
                <w:rtl w:val="0"/>
              </w:rPr>
              <w:t xml:space="preserve">1.3 Objectives of the Study</w:t>
              <w:tab/>
              <w:t xml:space="preserve">11</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480" w:lineRule="auto"/>
            <w:ind w:left="360" w:firstLine="0"/>
            <w:rPr>
              <w:color w:val="000000"/>
              <w:u w:val="none"/>
            </w:rPr>
          </w:pPr>
          <w:hyperlink w:anchor="_f7r6xv3ikfgs">
            <w:r w:rsidDel="00000000" w:rsidR="00000000" w:rsidRPr="00000000">
              <w:rPr>
                <w:rFonts w:ascii="Arial" w:cs="Arial" w:eastAsia="Arial" w:hAnsi="Arial"/>
                <w:b w:val="0"/>
                <w:i w:val="0"/>
                <w:smallCaps w:val="0"/>
                <w:strike w:val="0"/>
                <w:color w:val="000000"/>
                <w:u w:val="none"/>
                <w:shd w:fill="auto" w:val="clear"/>
                <w:vertAlign w:val="baseline"/>
                <w:rtl w:val="0"/>
              </w:rPr>
              <w:t xml:space="preserve">1.4 Significance of the Study</w:t>
              <w:tab/>
              <w:t xml:space="preserve">12</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480" w:lineRule="auto"/>
            <w:ind w:left="360" w:firstLine="0"/>
            <w:rPr>
              <w:color w:val="000000"/>
              <w:u w:val="none"/>
            </w:rPr>
          </w:pPr>
          <w:hyperlink w:anchor="_rkhd7wbhm87h">
            <w:r w:rsidDel="00000000" w:rsidR="00000000" w:rsidRPr="00000000">
              <w:rPr>
                <w:rFonts w:ascii="Arial" w:cs="Arial" w:eastAsia="Arial" w:hAnsi="Arial"/>
                <w:b w:val="0"/>
                <w:i w:val="0"/>
                <w:smallCaps w:val="0"/>
                <w:strike w:val="0"/>
                <w:color w:val="000000"/>
                <w:u w:val="none"/>
                <w:shd w:fill="auto" w:val="clear"/>
                <w:vertAlign w:val="baseline"/>
                <w:rtl w:val="0"/>
              </w:rPr>
              <w:t xml:space="preserve">1.5 Scope and Limitations</w:t>
              <w:tab/>
              <w:t xml:space="preserve">13</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480" w:lineRule="auto"/>
            <w:rPr>
              <w:b w:val="1"/>
              <w:color w:val="000000"/>
              <w:u w:val="none"/>
            </w:rPr>
          </w:pPr>
          <w:hyperlink w:anchor="_fufuht8f70v0">
            <w:r w:rsidDel="00000000" w:rsidR="00000000" w:rsidRPr="00000000">
              <w:rPr>
                <w:rFonts w:ascii="Arial" w:cs="Arial" w:eastAsia="Arial" w:hAnsi="Arial"/>
                <w:b w:val="1"/>
                <w:i w:val="0"/>
                <w:smallCaps w:val="0"/>
                <w:strike w:val="0"/>
                <w:color w:val="000000"/>
                <w:u w:val="none"/>
                <w:shd w:fill="auto" w:val="clear"/>
                <w:vertAlign w:val="baseline"/>
                <w:rtl w:val="0"/>
              </w:rPr>
              <w:t xml:space="preserve">Chapter 2: Review of Related Literature and Studies</w:t>
              <w:tab/>
              <w:t xml:space="preserve">17</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480" w:lineRule="auto"/>
            <w:ind w:left="360" w:firstLine="0"/>
            <w:rPr>
              <w:color w:val="000000"/>
              <w:u w:val="none"/>
            </w:rPr>
          </w:pPr>
          <w:hyperlink w:anchor="_7tudu9fz80s0">
            <w:r w:rsidDel="00000000" w:rsidR="00000000" w:rsidRPr="00000000">
              <w:rPr>
                <w:rFonts w:ascii="Arial" w:cs="Arial" w:eastAsia="Arial" w:hAnsi="Arial"/>
                <w:b w:val="0"/>
                <w:i w:val="0"/>
                <w:smallCaps w:val="0"/>
                <w:strike w:val="0"/>
                <w:color w:val="000000"/>
                <w:u w:val="none"/>
                <w:shd w:fill="auto" w:val="clear"/>
                <w:vertAlign w:val="baseline"/>
                <w:rtl w:val="0"/>
              </w:rPr>
              <w:t xml:space="preserve">I. Ridesharing Technologies, Algorithms, and Methods</w:t>
              <w:tab/>
              <w:t xml:space="preserve">17</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480" w:lineRule="auto"/>
            <w:ind w:left="720" w:firstLine="0"/>
            <w:rPr>
              <w:color w:val="000000"/>
              <w:u w:val="none"/>
            </w:rPr>
          </w:pPr>
          <w:hyperlink w:anchor="_6mgscju2yr6l">
            <w:r w:rsidDel="00000000" w:rsidR="00000000" w:rsidRPr="00000000">
              <w:rPr>
                <w:rFonts w:ascii="Arial" w:cs="Arial" w:eastAsia="Arial" w:hAnsi="Arial"/>
                <w:b w:val="0"/>
                <w:i w:val="0"/>
                <w:smallCaps w:val="0"/>
                <w:strike w:val="0"/>
                <w:color w:val="000000"/>
                <w:u w:val="none"/>
                <w:shd w:fill="auto" w:val="clear"/>
                <w:vertAlign w:val="baseline"/>
                <w:rtl w:val="0"/>
              </w:rPr>
              <w:t xml:space="preserve">Algorithms for Ridesharing</w:t>
              <w:tab/>
              <w:t xml:space="preserve">18</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480" w:lineRule="auto"/>
            <w:ind w:left="720" w:firstLine="0"/>
            <w:rPr>
              <w:color w:val="000000"/>
              <w:u w:val="none"/>
            </w:rPr>
          </w:pPr>
          <w:hyperlink w:anchor="_1fpxaig2i3y">
            <w:r w:rsidDel="00000000" w:rsidR="00000000" w:rsidRPr="00000000">
              <w:rPr>
                <w:rFonts w:ascii="Arial" w:cs="Arial" w:eastAsia="Arial" w:hAnsi="Arial"/>
                <w:b w:val="0"/>
                <w:i w:val="0"/>
                <w:smallCaps w:val="0"/>
                <w:strike w:val="0"/>
                <w:color w:val="000000"/>
                <w:u w:val="none"/>
                <w:shd w:fill="auto" w:val="clear"/>
                <w:vertAlign w:val="baseline"/>
                <w:rtl w:val="0"/>
              </w:rPr>
              <w:t xml:space="preserve">Machine Learning in Ridesharing</w:t>
              <w:tab/>
              <w:t xml:space="preserve">21</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480" w:lineRule="auto"/>
            <w:ind w:left="720" w:firstLine="0"/>
            <w:rPr>
              <w:color w:val="000000"/>
              <w:u w:val="none"/>
            </w:rPr>
          </w:pPr>
          <w:hyperlink w:anchor="_98zdi3uhcfi3">
            <w:r w:rsidDel="00000000" w:rsidR="00000000" w:rsidRPr="00000000">
              <w:rPr>
                <w:rFonts w:ascii="Arial" w:cs="Arial" w:eastAsia="Arial" w:hAnsi="Arial"/>
                <w:b w:val="0"/>
                <w:i w:val="0"/>
                <w:smallCaps w:val="0"/>
                <w:strike w:val="0"/>
                <w:color w:val="000000"/>
                <w:u w:val="none"/>
                <w:shd w:fill="auto" w:val="clear"/>
                <w:vertAlign w:val="baseline"/>
                <w:rtl w:val="0"/>
              </w:rPr>
              <w:t xml:space="preserve">Geographic Information Systems (GIS) for Spatial Context and Visualization</w:t>
              <w:tab/>
              <w:t xml:space="preserve">23</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480" w:lineRule="auto"/>
            <w:ind w:left="360" w:firstLine="0"/>
            <w:rPr>
              <w:color w:val="000000"/>
              <w:u w:val="none"/>
            </w:rPr>
          </w:pPr>
          <w:hyperlink w:anchor="_nl8rsfm8jo3s">
            <w:r w:rsidDel="00000000" w:rsidR="00000000" w:rsidRPr="00000000">
              <w:rPr>
                <w:rFonts w:ascii="Arial" w:cs="Arial" w:eastAsia="Arial" w:hAnsi="Arial"/>
                <w:b w:val="0"/>
                <w:i w:val="0"/>
                <w:smallCaps w:val="0"/>
                <w:strike w:val="0"/>
                <w:color w:val="000000"/>
                <w:u w:val="none"/>
                <w:shd w:fill="auto" w:val="clear"/>
                <w:vertAlign w:val="baseline"/>
                <w:rtl w:val="0"/>
              </w:rPr>
              <w:t xml:space="preserve">II. User Perception and Acceptance of On-Route Ridesharing</w:t>
              <w:tab/>
              <w:t xml:space="preserve">24</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480" w:lineRule="auto"/>
            <w:ind w:left="360" w:firstLine="0"/>
            <w:rPr>
              <w:color w:val="000000"/>
              <w:u w:val="none"/>
            </w:rPr>
          </w:pPr>
          <w:hyperlink w:anchor="_awrak4ksf71c">
            <w:r w:rsidDel="00000000" w:rsidR="00000000" w:rsidRPr="00000000">
              <w:rPr>
                <w:rFonts w:ascii="Arial" w:cs="Arial" w:eastAsia="Arial" w:hAnsi="Arial"/>
                <w:b w:val="0"/>
                <w:i w:val="0"/>
                <w:smallCaps w:val="0"/>
                <w:strike w:val="0"/>
                <w:color w:val="000000"/>
                <w:u w:val="none"/>
                <w:shd w:fill="auto" w:val="clear"/>
                <w:vertAlign w:val="baseline"/>
                <w:rtl w:val="0"/>
              </w:rPr>
              <w:t xml:space="preserve">III. Application of Chosen Methods in Similar Contexts</w:t>
              <w:tab/>
              <w:t xml:space="preserve">26</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480" w:lineRule="auto"/>
            <w:ind w:left="360" w:firstLine="0"/>
            <w:rPr>
              <w:color w:val="000000"/>
              <w:u w:val="none"/>
            </w:rPr>
          </w:pPr>
          <w:hyperlink w:anchor="_xnm9jiqljqry">
            <w:r w:rsidDel="00000000" w:rsidR="00000000" w:rsidRPr="00000000">
              <w:rPr>
                <w:rFonts w:ascii="Arial" w:cs="Arial" w:eastAsia="Arial" w:hAnsi="Arial"/>
                <w:b w:val="0"/>
                <w:i w:val="0"/>
                <w:smallCaps w:val="0"/>
                <w:strike w:val="0"/>
                <w:color w:val="000000"/>
                <w:u w:val="none"/>
                <w:shd w:fill="auto" w:val="clear"/>
                <w:vertAlign w:val="baseline"/>
                <w:rtl w:val="0"/>
              </w:rPr>
              <w:t xml:space="preserve">IV. Relevance to the Study in Davao City</w:t>
              <w:tab/>
              <w:t xml:space="preserve">27</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480" w:lineRule="auto"/>
            <w:rPr>
              <w:b w:val="1"/>
              <w:color w:val="000000"/>
              <w:u w:val="none"/>
            </w:rPr>
          </w:pPr>
          <w:hyperlink w:anchor="_nfki9z8vx429">
            <w:r w:rsidDel="00000000" w:rsidR="00000000" w:rsidRPr="00000000">
              <w:rPr>
                <w:rFonts w:ascii="Arial" w:cs="Arial" w:eastAsia="Arial" w:hAnsi="Arial"/>
                <w:b w:val="1"/>
                <w:i w:val="0"/>
                <w:smallCaps w:val="0"/>
                <w:strike w:val="0"/>
                <w:color w:val="000000"/>
                <w:u w:val="none"/>
                <w:shd w:fill="auto" w:val="clear"/>
                <w:vertAlign w:val="baseline"/>
                <w:rtl w:val="0"/>
              </w:rPr>
              <w:t xml:space="preserve">Chapter 3: Methodology</w:t>
              <w:tab/>
              <w:t xml:space="preserve">31</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480" w:lineRule="auto"/>
            <w:ind w:left="360" w:firstLine="0"/>
            <w:rPr>
              <w:color w:val="000000"/>
              <w:u w:val="none"/>
            </w:rPr>
          </w:pPr>
          <w:hyperlink w:anchor="_63gun8azim1p">
            <w:r w:rsidDel="00000000" w:rsidR="00000000" w:rsidRPr="00000000">
              <w:rPr>
                <w:rFonts w:ascii="Arial" w:cs="Arial" w:eastAsia="Arial" w:hAnsi="Arial"/>
                <w:b w:val="0"/>
                <w:i w:val="0"/>
                <w:smallCaps w:val="0"/>
                <w:strike w:val="0"/>
                <w:color w:val="000000"/>
                <w:u w:val="none"/>
                <w:shd w:fill="auto" w:val="clear"/>
                <w:vertAlign w:val="baseline"/>
                <w:rtl w:val="0"/>
              </w:rPr>
              <w:t xml:space="preserve">3.1 Conceptual Framework</w:t>
              <w:tab/>
              <w:t xml:space="preserve">31</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480" w:lineRule="auto"/>
            <w:ind w:left="360" w:firstLine="0"/>
            <w:rPr>
              <w:color w:val="000000"/>
              <w:u w:val="none"/>
            </w:rPr>
          </w:pPr>
          <w:hyperlink w:anchor="_d0np86masjn6">
            <w:r w:rsidDel="00000000" w:rsidR="00000000" w:rsidRPr="00000000">
              <w:rPr>
                <w:rFonts w:ascii="Arial" w:cs="Arial" w:eastAsia="Arial" w:hAnsi="Arial"/>
                <w:b w:val="0"/>
                <w:i w:val="0"/>
                <w:smallCaps w:val="0"/>
                <w:strike w:val="0"/>
                <w:color w:val="000000"/>
                <w:u w:val="none"/>
                <w:shd w:fill="auto" w:val="clear"/>
                <w:vertAlign w:val="baseline"/>
                <w:rtl w:val="0"/>
              </w:rPr>
              <w:t xml:space="preserve">3.2 Research Design</w:t>
              <w:tab/>
              <w:t xml:space="preserve">33</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480" w:lineRule="auto"/>
            <w:ind w:left="360" w:firstLine="0"/>
            <w:rPr>
              <w:color w:val="000000"/>
              <w:u w:val="none"/>
            </w:rPr>
          </w:pPr>
          <w:hyperlink w:anchor="_60eoflvz87eb">
            <w:r w:rsidDel="00000000" w:rsidR="00000000" w:rsidRPr="00000000">
              <w:rPr>
                <w:rFonts w:ascii="Arial" w:cs="Arial" w:eastAsia="Arial" w:hAnsi="Arial"/>
                <w:b w:val="0"/>
                <w:i w:val="0"/>
                <w:smallCaps w:val="0"/>
                <w:strike w:val="0"/>
                <w:color w:val="000000"/>
                <w:u w:val="none"/>
                <w:shd w:fill="auto" w:val="clear"/>
                <w:vertAlign w:val="baseline"/>
                <w:rtl w:val="0"/>
              </w:rPr>
              <w:t xml:space="preserve">3.3 Data Collection or Generation</w:t>
              <w:tab/>
              <w:t xml:space="preserve">34</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480" w:lineRule="auto"/>
            <w:ind w:left="360" w:firstLine="0"/>
            <w:rPr>
              <w:color w:val="000000"/>
              <w:u w:val="none"/>
            </w:rPr>
          </w:pPr>
          <w:hyperlink w:anchor="_5yftrtd4eiph">
            <w:r w:rsidDel="00000000" w:rsidR="00000000" w:rsidRPr="00000000">
              <w:rPr>
                <w:rFonts w:ascii="Arial" w:cs="Arial" w:eastAsia="Arial" w:hAnsi="Arial"/>
                <w:b w:val="0"/>
                <w:i w:val="0"/>
                <w:smallCaps w:val="0"/>
                <w:strike w:val="0"/>
                <w:color w:val="000000"/>
                <w:u w:val="none"/>
                <w:shd w:fill="auto" w:val="clear"/>
                <w:vertAlign w:val="baseline"/>
                <w:rtl w:val="0"/>
              </w:rPr>
              <w:t xml:space="preserve">3.4 Data Analysis</w:t>
              <w:tab/>
              <w:t xml:space="preserve">35</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480" w:lineRule="auto"/>
            <w:ind w:left="1080" w:firstLine="0"/>
            <w:rPr>
              <w:color w:val="000000"/>
              <w:u w:val="none"/>
            </w:rPr>
          </w:pPr>
          <w:hyperlink w:anchor="_xawillajas7z">
            <w:r w:rsidDel="00000000" w:rsidR="00000000" w:rsidRPr="00000000">
              <w:rPr>
                <w:rFonts w:ascii="Arial" w:cs="Arial" w:eastAsia="Arial" w:hAnsi="Arial"/>
                <w:b w:val="0"/>
                <w:i w:val="0"/>
                <w:smallCaps w:val="0"/>
                <w:strike w:val="0"/>
                <w:color w:val="000000"/>
                <w:u w:val="none"/>
                <w:shd w:fill="auto" w:val="clear"/>
                <w:vertAlign w:val="baseline"/>
                <w:rtl w:val="0"/>
              </w:rPr>
              <w:t xml:space="preserve">3.5.1 Data Privacy and Security</w:t>
              <w:tab/>
              <w:t xml:space="preserve">36</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480" w:lineRule="auto"/>
            <w:ind w:left="1080" w:firstLine="0"/>
            <w:rPr>
              <w:color w:val="000000"/>
              <w:u w:val="none"/>
            </w:rPr>
          </w:pPr>
          <w:hyperlink w:anchor="_14bt8w5i2dmk">
            <w:r w:rsidDel="00000000" w:rsidR="00000000" w:rsidRPr="00000000">
              <w:rPr>
                <w:rFonts w:ascii="Arial" w:cs="Arial" w:eastAsia="Arial" w:hAnsi="Arial"/>
                <w:b w:val="0"/>
                <w:i w:val="0"/>
                <w:smallCaps w:val="0"/>
                <w:strike w:val="0"/>
                <w:color w:val="000000"/>
                <w:u w:val="none"/>
                <w:shd w:fill="auto" w:val="clear"/>
                <w:vertAlign w:val="baseline"/>
                <w:rtl w:val="0"/>
              </w:rPr>
              <w:t xml:space="preserve">3.5.2 Fairness and Algorithmic Bias</w:t>
              <w:tab/>
              <w:t xml:space="preserve">36</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480" w:lineRule="auto"/>
            <w:ind w:left="1080" w:firstLine="0"/>
            <w:rPr>
              <w:color w:val="000000"/>
              <w:u w:val="none"/>
            </w:rPr>
          </w:pPr>
          <w:hyperlink w:anchor="_xe9svd1k1f67">
            <w:r w:rsidDel="00000000" w:rsidR="00000000" w:rsidRPr="00000000">
              <w:rPr>
                <w:rFonts w:ascii="Arial" w:cs="Arial" w:eastAsia="Arial" w:hAnsi="Arial"/>
                <w:b w:val="0"/>
                <w:i w:val="0"/>
                <w:smallCaps w:val="0"/>
                <w:strike w:val="0"/>
                <w:color w:val="000000"/>
                <w:u w:val="none"/>
                <w:shd w:fill="auto" w:val="clear"/>
                <w:vertAlign w:val="baseline"/>
                <w:rtl w:val="0"/>
              </w:rPr>
              <w:t xml:space="preserve">3.5.3 Safety, Security, and Trust</w:t>
              <w:tab/>
              <w:t xml:space="preserve">37</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480" w:lineRule="auto"/>
            <w:ind w:left="1080" w:firstLine="0"/>
            <w:rPr>
              <w:color w:val="000000"/>
              <w:u w:val="none"/>
            </w:rPr>
          </w:pPr>
          <w:hyperlink w:anchor="_87naft2rfooh">
            <w:r w:rsidDel="00000000" w:rsidR="00000000" w:rsidRPr="00000000">
              <w:rPr>
                <w:rFonts w:ascii="Arial" w:cs="Arial" w:eastAsia="Arial" w:hAnsi="Arial"/>
                <w:b w:val="0"/>
                <w:i w:val="0"/>
                <w:smallCaps w:val="0"/>
                <w:strike w:val="0"/>
                <w:color w:val="000000"/>
                <w:u w:val="none"/>
                <w:shd w:fill="auto" w:val="clear"/>
                <w:vertAlign w:val="baseline"/>
                <w:rtl w:val="0"/>
              </w:rPr>
              <w:t xml:space="preserve">3.5.4 Transparency and Accountability</w:t>
              <w:tab/>
              <w:t xml:space="preserve">38</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480" w:lineRule="auto"/>
            <w:ind w:left="360" w:firstLine="0"/>
            <w:rPr>
              <w:color w:val="000000"/>
              <w:u w:val="none"/>
            </w:rPr>
          </w:pPr>
          <w:hyperlink w:anchor="_2az7v7i2nz6y">
            <w:r w:rsidDel="00000000" w:rsidR="00000000" w:rsidRPr="00000000">
              <w:rPr>
                <w:rFonts w:ascii="Arial" w:cs="Arial" w:eastAsia="Arial" w:hAnsi="Arial"/>
                <w:b w:val="0"/>
                <w:i w:val="0"/>
                <w:smallCaps w:val="0"/>
                <w:strike w:val="0"/>
                <w:color w:val="000000"/>
                <w:u w:val="none"/>
                <w:shd w:fill="auto" w:val="clear"/>
                <w:vertAlign w:val="baseline"/>
                <w:rtl w:val="0"/>
              </w:rPr>
              <w:t xml:space="preserve">3.6 Operational Framework</w:t>
              <w:tab/>
              <w:t xml:space="preserve">38</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480" w:lineRule="auto"/>
            <w:ind w:left="360" w:firstLine="0"/>
            <w:rPr>
              <w:color w:val="000000"/>
              <w:u w:val="none"/>
            </w:rPr>
          </w:pPr>
          <w:hyperlink w:anchor="_j5p7o4e38ao">
            <w:r w:rsidDel="00000000" w:rsidR="00000000" w:rsidRPr="00000000">
              <w:rPr>
                <w:rFonts w:ascii="Arial" w:cs="Arial" w:eastAsia="Arial" w:hAnsi="Arial"/>
                <w:b w:val="0"/>
                <w:i w:val="0"/>
                <w:smallCaps w:val="0"/>
                <w:strike w:val="0"/>
                <w:color w:val="000000"/>
                <w:u w:val="none"/>
                <w:shd w:fill="auto" w:val="clear"/>
                <w:vertAlign w:val="baseline"/>
                <w:rtl w:val="0"/>
              </w:rPr>
              <w:t xml:space="preserve">References</w:t>
              <w:tab/>
              <w:t xml:space="preserve">42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6">
      <w:pPr>
        <w:pStyle w:val="Heading2"/>
        <w:keepNext w:val="0"/>
        <w:keepLines w:val="0"/>
        <w:spacing w:after="80" w:line="480" w:lineRule="auto"/>
        <w:jc w:val="left"/>
        <w:rPr>
          <w:b w:val="1"/>
          <w:sz w:val="22"/>
          <w:szCs w:val="22"/>
        </w:rPr>
      </w:pPr>
      <w:bookmarkStart w:colFirst="0" w:colLast="0" w:name="_oja5bfp8lfjx" w:id="1"/>
      <w:bookmarkEnd w:id="1"/>
      <w:r w:rsidDel="00000000" w:rsidR="00000000" w:rsidRPr="00000000">
        <w:rPr>
          <w:rtl w:val="0"/>
        </w:rPr>
      </w:r>
    </w:p>
    <w:p w:rsidR="00000000" w:rsidDel="00000000" w:rsidP="00000000" w:rsidRDefault="00000000" w:rsidRPr="00000000" w14:paraId="00000047">
      <w:pPr>
        <w:spacing w:line="480" w:lineRule="auto"/>
        <w:rPr/>
      </w:pPr>
      <w:r w:rsidDel="00000000" w:rsidR="00000000" w:rsidRPr="00000000">
        <w:rPr>
          <w:rtl w:val="0"/>
        </w:rPr>
      </w:r>
    </w:p>
    <w:p w:rsidR="00000000" w:rsidDel="00000000" w:rsidP="00000000" w:rsidRDefault="00000000" w:rsidRPr="00000000" w14:paraId="00000048">
      <w:pPr>
        <w:spacing w:line="480" w:lineRule="auto"/>
        <w:rPr/>
      </w:pPr>
      <w:r w:rsidDel="00000000" w:rsidR="00000000" w:rsidRPr="00000000">
        <w:rPr>
          <w:rtl w:val="0"/>
        </w:rPr>
      </w:r>
    </w:p>
    <w:p w:rsidR="00000000" w:rsidDel="00000000" w:rsidP="00000000" w:rsidRDefault="00000000" w:rsidRPr="00000000" w14:paraId="00000049">
      <w:pPr>
        <w:spacing w:line="480" w:lineRule="auto"/>
        <w:rPr/>
      </w:pPr>
      <w:r w:rsidDel="00000000" w:rsidR="00000000" w:rsidRPr="00000000">
        <w:rPr>
          <w:rtl w:val="0"/>
        </w:rPr>
      </w:r>
    </w:p>
    <w:p w:rsidR="00000000" w:rsidDel="00000000" w:rsidP="00000000" w:rsidRDefault="00000000" w:rsidRPr="00000000" w14:paraId="0000004A">
      <w:pPr>
        <w:spacing w:line="480" w:lineRule="auto"/>
        <w:rPr/>
      </w:pPr>
      <w:r w:rsidDel="00000000" w:rsidR="00000000" w:rsidRPr="00000000">
        <w:rPr>
          <w:rtl w:val="0"/>
        </w:rPr>
      </w:r>
    </w:p>
    <w:p w:rsidR="00000000" w:rsidDel="00000000" w:rsidP="00000000" w:rsidRDefault="00000000" w:rsidRPr="00000000" w14:paraId="0000004B">
      <w:pPr>
        <w:spacing w:line="480" w:lineRule="auto"/>
        <w:rPr/>
      </w:pPr>
      <w:r w:rsidDel="00000000" w:rsidR="00000000" w:rsidRPr="00000000">
        <w:rPr>
          <w:rtl w:val="0"/>
        </w:rPr>
      </w:r>
    </w:p>
    <w:p w:rsidR="00000000" w:rsidDel="00000000" w:rsidP="00000000" w:rsidRDefault="00000000" w:rsidRPr="00000000" w14:paraId="0000004C">
      <w:pPr>
        <w:spacing w:line="480" w:lineRule="auto"/>
        <w:rPr/>
      </w:pPr>
      <w:r w:rsidDel="00000000" w:rsidR="00000000" w:rsidRPr="00000000">
        <w:rPr>
          <w:rtl w:val="0"/>
        </w:rPr>
      </w:r>
    </w:p>
    <w:p w:rsidR="00000000" w:rsidDel="00000000" w:rsidP="00000000" w:rsidRDefault="00000000" w:rsidRPr="00000000" w14:paraId="0000004D">
      <w:pPr>
        <w:spacing w:after="240" w:before="240" w:line="480" w:lineRule="auto"/>
        <w:rPr/>
      </w:pPr>
      <w:r w:rsidDel="00000000" w:rsidR="00000000" w:rsidRPr="00000000">
        <w:rPr>
          <w:rtl w:val="0"/>
        </w:rPr>
      </w:r>
    </w:p>
    <w:p w:rsidR="00000000" w:rsidDel="00000000" w:rsidP="00000000" w:rsidRDefault="00000000" w:rsidRPr="00000000" w14:paraId="0000004E">
      <w:pPr>
        <w:spacing w:after="240" w:before="240" w:line="480" w:lineRule="auto"/>
        <w:rPr/>
      </w:pPr>
      <w:r w:rsidDel="00000000" w:rsidR="00000000" w:rsidRPr="00000000">
        <w:rPr>
          <w:rtl w:val="0"/>
        </w:rPr>
      </w:r>
    </w:p>
    <w:p w:rsidR="00000000" w:rsidDel="00000000" w:rsidP="00000000" w:rsidRDefault="00000000" w:rsidRPr="00000000" w14:paraId="0000004F">
      <w:pPr>
        <w:spacing w:after="240" w:before="240" w:line="480" w:lineRule="auto"/>
        <w:rPr/>
      </w:pPr>
      <w:r w:rsidDel="00000000" w:rsidR="00000000" w:rsidRPr="00000000">
        <w:rPr>
          <w:rtl w:val="0"/>
        </w:rPr>
      </w:r>
    </w:p>
    <w:p w:rsidR="00000000" w:rsidDel="00000000" w:rsidP="00000000" w:rsidRDefault="00000000" w:rsidRPr="00000000" w14:paraId="00000050">
      <w:pPr>
        <w:spacing w:after="240" w:before="240" w:line="480" w:lineRule="auto"/>
        <w:rPr/>
      </w:pPr>
      <w:r w:rsidDel="00000000" w:rsidR="00000000" w:rsidRPr="00000000">
        <w:rPr>
          <w:rtl w:val="0"/>
        </w:rPr>
      </w:r>
    </w:p>
    <w:p w:rsidR="00000000" w:rsidDel="00000000" w:rsidP="00000000" w:rsidRDefault="00000000" w:rsidRPr="00000000" w14:paraId="00000051">
      <w:pPr>
        <w:spacing w:after="240" w:before="240" w:line="480" w:lineRule="auto"/>
        <w:rPr/>
      </w:pPr>
      <w:r w:rsidDel="00000000" w:rsidR="00000000" w:rsidRPr="00000000">
        <w:rPr>
          <w:rtl w:val="0"/>
        </w:rPr>
      </w:r>
    </w:p>
    <w:p w:rsidR="00000000" w:rsidDel="00000000" w:rsidP="00000000" w:rsidRDefault="00000000" w:rsidRPr="00000000" w14:paraId="00000052">
      <w:pPr>
        <w:spacing w:after="240" w:before="240" w:line="480" w:lineRule="auto"/>
        <w:rPr/>
      </w:pPr>
      <w:r w:rsidDel="00000000" w:rsidR="00000000" w:rsidRPr="00000000">
        <w:rPr>
          <w:rtl w:val="0"/>
        </w:rPr>
      </w:r>
    </w:p>
    <w:p w:rsidR="00000000" w:rsidDel="00000000" w:rsidP="00000000" w:rsidRDefault="00000000" w:rsidRPr="00000000" w14:paraId="00000053">
      <w:pPr>
        <w:spacing w:after="240" w:before="240" w:line="480" w:lineRule="auto"/>
        <w:rPr/>
      </w:pPr>
      <w:r w:rsidDel="00000000" w:rsidR="00000000" w:rsidRPr="00000000">
        <w:rPr>
          <w:rtl w:val="0"/>
        </w:rPr>
      </w:r>
    </w:p>
    <w:p w:rsidR="00000000" w:rsidDel="00000000" w:rsidP="00000000" w:rsidRDefault="00000000" w:rsidRPr="00000000" w14:paraId="00000054">
      <w:pPr>
        <w:spacing w:after="240" w:before="240" w:line="480" w:lineRule="auto"/>
        <w:rPr/>
      </w:pPr>
      <w:r w:rsidDel="00000000" w:rsidR="00000000" w:rsidRPr="00000000">
        <w:rPr>
          <w:rtl w:val="0"/>
        </w:rPr>
      </w:r>
    </w:p>
    <w:p w:rsidR="00000000" w:rsidDel="00000000" w:rsidP="00000000" w:rsidRDefault="00000000" w:rsidRPr="00000000" w14:paraId="00000055">
      <w:pPr>
        <w:spacing w:after="240" w:before="240" w:line="480" w:lineRule="auto"/>
        <w:rPr/>
      </w:pPr>
      <w:r w:rsidDel="00000000" w:rsidR="00000000" w:rsidRPr="00000000">
        <w:rPr>
          <w:rtl w:val="0"/>
        </w:rPr>
      </w:r>
    </w:p>
    <w:p w:rsidR="00000000" w:rsidDel="00000000" w:rsidP="00000000" w:rsidRDefault="00000000" w:rsidRPr="00000000" w14:paraId="00000056">
      <w:pPr>
        <w:spacing w:after="240" w:before="240" w:line="480" w:lineRule="auto"/>
        <w:jc w:val="center"/>
        <w:rPr>
          <w:b w:val="1"/>
        </w:rPr>
      </w:pPr>
      <w:r w:rsidDel="00000000" w:rsidR="00000000" w:rsidRPr="00000000">
        <w:rPr>
          <w:b w:val="1"/>
          <w:rtl w:val="0"/>
        </w:rPr>
        <w:t xml:space="preserve">ABSTRACT</w:t>
      </w:r>
    </w:p>
    <w:p w:rsidR="00000000" w:rsidDel="00000000" w:rsidP="00000000" w:rsidRDefault="00000000" w:rsidRPr="00000000" w14:paraId="00000057">
      <w:pPr>
        <w:spacing w:after="240" w:before="240" w:line="480" w:lineRule="auto"/>
        <w:ind w:firstLine="720"/>
        <w:jc w:val="both"/>
        <w:rPr/>
      </w:pPr>
      <w:r w:rsidDel="00000000" w:rsidR="00000000" w:rsidRPr="00000000">
        <w:rPr>
          <w:rtl w:val="0"/>
        </w:rPr>
        <w:t xml:space="preserve">Urban transportation systems in cities like Davao face persistent challenges, including traffic congestion, inefficient route planning, and suboptimal vehicle utilization, leading to increased travel times and commuter frustration. Existing ridesharing services often operate on a rigid point-to-point model, failing to capitalize on opportunities to dynamically group passengers traveling along similar paths. This could significantly improve efficiency and reduce costs. This study addresses this gap by proposing the design and evaluation of a dynamic ridesharing platform concept specifically for the context of Davao City. Leveraging information system technologies such as Geographic Information Systems (GIS) and optimization algorithms (e.g., a Heuristic-Based Matching Algorithm and Dijkstra’s Algorithm), the platform aims to dynamically group passengers based on their location and destination and optimize vehicle routes to accommodate multiple riders efficiently. While a full implementation is beyond the scope, the conceptual design incorporates features related to dynamic pricing and safety to enhance fairness, transparency, and user trust in the model. The research investigates the feasibility and potential impact of such a system in mitigating traffic issues, reducing transportation costs for commuters and drivers, and improving the overall urban mobility experience in Davao City through real-world testing and conceptual evaluation. The expected outcome is a detailed conceptual design and a limited-scope prototype demonstrating the core functionalities of dynamic passenger matching, illustrating how data-driven approaches can lead to more efficient ridesharing solutions tailored to the needs of Davao City.</w:t>
      </w:r>
    </w:p>
    <w:p w:rsidR="00000000" w:rsidDel="00000000" w:rsidP="00000000" w:rsidRDefault="00000000" w:rsidRPr="00000000" w14:paraId="00000058">
      <w:pPr>
        <w:spacing w:after="240" w:before="240" w:line="480" w:lineRule="auto"/>
        <w:jc w:val="both"/>
        <w:rPr/>
      </w:pPr>
      <w:r w:rsidDel="00000000" w:rsidR="00000000" w:rsidRPr="00000000">
        <w:rPr>
          <w:b w:val="1"/>
          <w:rtl w:val="0"/>
        </w:rPr>
        <w:t xml:space="preserve">Keywords:</w:t>
      </w:r>
      <w:r w:rsidDel="00000000" w:rsidR="00000000" w:rsidRPr="00000000">
        <w:rPr>
          <w:rtl w:val="0"/>
        </w:rPr>
        <w:t xml:space="preserve"> Ridesharing, Davao City, Urban Mobility, Passenger Matching, Route Optimization, Transportation Efficiency, Information Systems, GIS, Heuristic Algorithm, Dynamic Ridesharing.</w:t>
      </w:r>
    </w:p>
    <w:p w:rsidR="00000000" w:rsidDel="00000000" w:rsidP="00000000" w:rsidRDefault="00000000" w:rsidRPr="00000000" w14:paraId="00000059">
      <w:pPr>
        <w:spacing w:after="240" w:before="240" w:line="480" w:lineRule="auto"/>
        <w:rPr/>
      </w:pPr>
      <w:r w:rsidDel="00000000" w:rsidR="00000000" w:rsidRPr="00000000">
        <w:rPr>
          <w:rtl w:val="0"/>
        </w:rPr>
      </w:r>
    </w:p>
    <w:p w:rsidR="00000000" w:rsidDel="00000000" w:rsidP="00000000" w:rsidRDefault="00000000" w:rsidRPr="00000000" w14:paraId="0000005A">
      <w:pPr>
        <w:spacing w:after="240" w:before="240" w:line="480" w:lineRule="auto"/>
        <w:rPr/>
      </w:pPr>
      <w:r w:rsidDel="00000000" w:rsidR="00000000" w:rsidRPr="00000000">
        <w:rPr>
          <w:rtl w:val="0"/>
        </w:rPr>
      </w:r>
    </w:p>
    <w:p w:rsidR="00000000" w:rsidDel="00000000" w:rsidP="00000000" w:rsidRDefault="00000000" w:rsidRPr="00000000" w14:paraId="0000005B">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0" w:before="0" w:line="480" w:lineRule="auto"/>
        <w:ind w:left="0" w:firstLine="0"/>
        <w:jc w:val="center"/>
        <w:rPr>
          <w:b w:val="1"/>
          <w:color w:val="0e101a"/>
          <w:sz w:val="22"/>
          <w:szCs w:val="22"/>
        </w:rPr>
      </w:pPr>
      <w:bookmarkStart w:colFirst="0" w:colLast="0" w:name="_yvgc50lbivyk" w:id="2"/>
      <w:bookmarkEnd w:id="2"/>
      <w:r w:rsidDel="00000000" w:rsidR="00000000" w:rsidRPr="00000000">
        <w:rPr>
          <w:b w:val="1"/>
          <w:color w:val="0e101a"/>
          <w:sz w:val="22"/>
          <w:szCs w:val="22"/>
          <w:rtl w:val="0"/>
        </w:rPr>
        <w:t xml:space="preserve">Chapter 1</w:t>
      </w:r>
    </w:p>
    <w:p w:rsidR="00000000" w:rsidDel="00000000" w:rsidP="00000000" w:rsidRDefault="00000000" w:rsidRPr="00000000" w14:paraId="0000005C">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480" w:lineRule="auto"/>
        <w:ind w:left="0" w:firstLine="0"/>
        <w:jc w:val="both"/>
        <w:rPr>
          <w:b w:val="1"/>
          <w:color w:val="0e101a"/>
          <w:sz w:val="22"/>
          <w:szCs w:val="22"/>
        </w:rPr>
      </w:pPr>
      <w:bookmarkStart w:colFirst="0" w:colLast="0" w:name="_qkrw2mci6m28" w:id="3"/>
      <w:bookmarkEnd w:id="3"/>
      <w:r w:rsidDel="00000000" w:rsidR="00000000" w:rsidRPr="00000000">
        <w:rPr>
          <w:b w:val="1"/>
          <w:color w:val="0e101a"/>
          <w:sz w:val="22"/>
          <w:szCs w:val="22"/>
          <w:rtl w:val="0"/>
        </w:rPr>
        <w:t xml:space="preserve">Introduction</w:t>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pacing w:line="480" w:lineRule="auto"/>
        <w:ind w:firstLine="720"/>
        <w:jc w:val="both"/>
        <w:rPr>
          <w:color w:val="0e101a"/>
        </w:rPr>
      </w:pPr>
      <w:r w:rsidDel="00000000" w:rsidR="00000000" w:rsidRPr="00000000">
        <w:rPr>
          <w:color w:val="0e101a"/>
          <w:rtl w:val="0"/>
        </w:rPr>
        <w:t xml:space="preserve">This chapter presents the background of the study, outlining the context and existing landscape of ridesharing, followed by the problem statement formulated as research questions that the research aims to address. It then details the specific, measurable objectives to be achieved, discusses the significance of the study to various stakeholders, and defines the scope and limitations that set the boundaries of this research. It provides the foundation and context for the proposed dynamic ridesharing system concept focused on improving urban transportation efficiency in Davao City through optimized passenger matching for efficient pickups.</w:t>
      </w:r>
    </w:p>
    <w:p w:rsidR="00000000" w:rsidDel="00000000" w:rsidP="00000000" w:rsidRDefault="00000000" w:rsidRPr="00000000" w14:paraId="0000005E">
      <w:pPr>
        <w:pBdr>
          <w:top w:color="auto" w:space="0" w:sz="0" w:val="none"/>
          <w:left w:color="auto" w:space="0" w:sz="0" w:val="none"/>
          <w:bottom w:color="auto" w:space="0" w:sz="0" w:val="none"/>
          <w:right w:color="auto" w:space="0" w:sz="0" w:val="none"/>
          <w:between w:color="auto" w:space="0" w:sz="0" w:val="none"/>
        </w:pBdr>
        <w:spacing w:line="480" w:lineRule="auto"/>
        <w:ind w:firstLine="720"/>
        <w:jc w:val="both"/>
        <w:rPr>
          <w:color w:val="0e101a"/>
        </w:rPr>
      </w:pPr>
      <w:r w:rsidDel="00000000" w:rsidR="00000000" w:rsidRPr="00000000">
        <w:rPr>
          <w:rtl w:val="0"/>
        </w:rPr>
      </w:r>
    </w:p>
    <w:p w:rsidR="00000000" w:rsidDel="00000000" w:rsidP="00000000" w:rsidRDefault="00000000" w:rsidRPr="00000000" w14:paraId="0000005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480" w:lineRule="auto"/>
        <w:ind w:left="0" w:firstLine="0"/>
        <w:jc w:val="both"/>
        <w:rPr>
          <w:b w:val="1"/>
          <w:color w:val="0e101a"/>
          <w:sz w:val="22"/>
          <w:szCs w:val="22"/>
        </w:rPr>
      </w:pPr>
      <w:bookmarkStart w:colFirst="0" w:colLast="0" w:name="_uhu03hskytjz" w:id="4"/>
      <w:bookmarkEnd w:id="4"/>
      <w:r w:rsidDel="00000000" w:rsidR="00000000" w:rsidRPr="00000000">
        <w:rPr>
          <w:b w:val="1"/>
          <w:color w:val="0e101a"/>
          <w:sz w:val="22"/>
          <w:szCs w:val="22"/>
          <w:rtl w:val="0"/>
        </w:rPr>
        <w:t xml:space="preserve">1.1 Background of the Study</w:t>
      </w:r>
    </w:p>
    <w:p w:rsidR="00000000" w:rsidDel="00000000" w:rsidP="00000000" w:rsidRDefault="00000000" w:rsidRPr="00000000" w14:paraId="00000060">
      <w:pPr>
        <w:keepNext w:val="0"/>
        <w:keepLines w:val="0"/>
        <w:pBdr>
          <w:top w:color="auto" w:space="0" w:sz="0" w:val="none"/>
          <w:left w:color="auto" w:space="0" w:sz="0" w:val="none"/>
          <w:bottom w:color="auto" w:space="0" w:sz="0" w:val="none"/>
          <w:right w:color="auto" w:space="0" w:sz="0" w:val="none"/>
          <w:between w:color="auto" w:space="0" w:sz="0" w:val="none"/>
        </w:pBdr>
        <w:spacing w:after="240" w:before="240" w:line="480" w:lineRule="auto"/>
        <w:ind w:firstLine="720"/>
        <w:jc w:val="both"/>
        <w:rPr/>
      </w:pPr>
      <w:r w:rsidDel="00000000" w:rsidR="00000000" w:rsidRPr="00000000">
        <w:rPr>
          <w:rtl w:val="0"/>
        </w:rPr>
        <w:t xml:space="preserve">Rapid urbanization and population growth in metropolitan areas worldwide, including Davao City, have put immense pressure on transportation infrastructure. This has resulted in significant challenges such as chronic traffic congestion, increased travel times, higher fuel consumption, and environmental pollution (Garcia &amp; Santos, 2021; ResearchGate, 2025). Traditional public transportation systems and conventional taxi services often struggle to meet the dynamic demands of commuters efficiently.</w:t>
      </w:r>
    </w:p>
    <w:p w:rsidR="00000000" w:rsidDel="00000000" w:rsidP="00000000" w:rsidRDefault="00000000" w:rsidRPr="00000000" w14:paraId="00000061">
      <w:pPr>
        <w:keepNext w:val="0"/>
        <w:keepLines w:val="0"/>
        <w:pBdr>
          <w:top w:color="auto" w:space="0" w:sz="0" w:val="none"/>
          <w:left w:color="auto" w:space="0" w:sz="0" w:val="none"/>
          <w:bottom w:color="auto" w:space="0" w:sz="0" w:val="none"/>
          <w:right w:color="auto" w:space="0" w:sz="0" w:val="none"/>
          <w:between w:color="auto" w:space="0" w:sz="0" w:val="none"/>
        </w:pBdr>
        <w:spacing w:after="240" w:before="240" w:line="480" w:lineRule="auto"/>
        <w:ind w:firstLine="720"/>
        <w:jc w:val="both"/>
        <w:rPr/>
      </w:pPr>
      <w:r w:rsidDel="00000000" w:rsidR="00000000" w:rsidRPr="00000000">
        <w:rPr>
          <w:rtl w:val="0"/>
        </w:rPr>
        <w:t xml:space="preserve">The emergence of ridesharing applications has provided an alternative mode of transportation, offering convenience and flexibility. Existing literature highlights various algorithm-based ride-matching techniques to connect drivers with passengers (Makhdomi &amp; Gillani, 2024; Sakthivelu &amp; Jayakrishnan, 2024). Research also explores methods for analyzing ride demand and supply, aiming for better balance and resource allocation within ride-hailing networks (Makhdomi &amp; Gillani, 2024; MDPI, 2023). Furthermore, studies on network effects discuss how the growth in users (both riders and drivers) on a platform can contribute to its scalability and reliability (ResearchGate, 2023; ResearchGate, 2025).</w:t>
      </w:r>
    </w:p>
    <w:p w:rsidR="00000000" w:rsidDel="00000000" w:rsidP="00000000" w:rsidRDefault="00000000" w:rsidRPr="00000000" w14:paraId="00000062">
      <w:pPr>
        <w:keepNext w:val="0"/>
        <w:keepLines w:val="0"/>
        <w:pBdr>
          <w:top w:color="auto" w:space="0" w:sz="0" w:val="none"/>
          <w:left w:color="auto" w:space="0" w:sz="0" w:val="none"/>
          <w:bottom w:color="auto" w:space="0" w:sz="0" w:val="none"/>
          <w:right w:color="auto" w:space="0" w:sz="0" w:val="none"/>
          <w:between w:color="auto" w:space="0" w:sz="0" w:val="none"/>
        </w:pBdr>
        <w:spacing w:after="240" w:before="240" w:line="480" w:lineRule="auto"/>
        <w:ind w:firstLine="720"/>
        <w:jc w:val="both"/>
        <w:rPr/>
      </w:pPr>
      <w:r w:rsidDel="00000000" w:rsidR="00000000" w:rsidRPr="00000000">
        <w:rPr>
          <w:rtl w:val="0"/>
        </w:rPr>
        <w:t xml:space="preserve">However, many current ridesharing models focus on one-to-one passenger-to-vehicle matching based on point-to-point requests. While this offers personalized travel, it often leads to vehicles carrying only one passenger for a significant portion of a trip, contributing to the number of cars on the road and potentially exacerbating congestion, especially during peak hours. There is a lack of widespread implementation of ridesharing systems that can dynamically adapt to real-time conditions and intelligently match passengers for efficient pickups along a driver's existing or planned route to maximize vehicle occupancy and minimize added travel time and distance, particularly in the context of urban environments like Davao City. This gap represents an opportunity to develop a more efficient and sustainable ridesharing model focused on intelligent pickup matching.</w:t>
      </w:r>
    </w:p>
    <w:p w:rsidR="00000000" w:rsidDel="00000000" w:rsidP="00000000" w:rsidRDefault="00000000" w:rsidRPr="00000000" w14:paraId="00000063">
      <w:pPr>
        <w:keepNext w:val="0"/>
        <w:keepLines w:val="0"/>
        <w:pBdr>
          <w:top w:color="auto" w:space="0" w:sz="0" w:val="none"/>
          <w:left w:color="auto" w:space="0" w:sz="0" w:val="none"/>
          <w:bottom w:color="auto" w:space="0" w:sz="0" w:val="none"/>
          <w:right w:color="auto" w:space="0" w:sz="0" w:val="none"/>
          <w:between w:color="auto" w:space="0" w:sz="0" w:val="none"/>
        </w:pBdr>
        <w:spacing w:after="240" w:before="240" w:line="480" w:lineRule="auto"/>
        <w:ind w:firstLine="720"/>
        <w:jc w:val="both"/>
        <w:rPr/>
      </w:pPr>
      <w:r w:rsidDel="00000000" w:rsidR="00000000" w:rsidRPr="00000000">
        <w:rPr>
          <w:rtl w:val="0"/>
        </w:rPr>
        <w:t xml:space="preserve">This gap is compounded by the challenge of effectively integrating and modeling localized, dynamic traffic data to accurately calculate pickup feasibility and estimated arrival times. Furthermore, research indicates a need for better methods to balance system efficiency (regarding pickup optimization) with user fairness (both driver and passenger, regarding acceptable detours or wait times) when implementing dynamic on-route matching. Additionally, there is a need to understand user acceptance and perceived value, specifically of the on-route ridesharing model within the Davao City context, and to design user-friendly and informative GIS visualizations that effectively support drivers in identifying and navigating efficient pickups. These specific challenges represent key research gaps that this study aims to investigate.</w:t>
      </w:r>
    </w:p>
    <w:p w:rsidR="00000000" w:rsidDel="00000000" w:rsidP="00000000" w:rsidRDefault="00000000" w:rsidRPr="00000000" w14:paraId="00000064">
      <w:pPr>
        <w:keepNext w:val="0"/>
        <w:keepLines w:val="0"/>
        <w:pBdr>
          <w:top w:color="auto" w:space="0" w:sz="0" w:val="none"/>
          <w:left w:color="auto" w:space="0" w:sz="0" w:val="none"/>
          <w:bottom w:color="auto" w:space="0" w:sz="0" w:val="none"/>
          <w:right w:color="auto" w:space="0" w:sz="0" w:val="none"/>
          <w:between w:color="auto" w:space="0" w:sz="0" w:val="none"/>
        </w:pBdr>
        <w:spacing w:after="240" w:before="240" w:line="480" w:lineRule="auto"/>
        <w:ind w:firstLine="720"/>
        <w:jc w:val="both"/>
        <w:rPr/>
      </w:pPr>
      <w:r w:rsidDel="00000000" w:rsidR="00000000" w:rsidRPr="00000000">
        <w:rPr>
          <w:rtl w:val="0"/>
        </w:rPr>
        <w:t xml:space="preserve">There is also research on pricing strategies in ride-hailing, including real-time dynamic pricing models that adjust fares based on demand and supply to incentivize drivers and manage passenger flow (SciELO, 2019; TRISTAN 2025, 2025). The implications of using cloud-based systems for fare calculation on transparency and fairness have also been examined (FasterCapital, n.d.; ijmrset, n.d.). Furthermore, the literature addresses safety and user trust in digital platforms (MDPI, 2024; ResearchGate, n.d.). Various theoretical frameworks, such as the Technology Acceptance Model (TAM) or theories related to perceived risk and trust, have been applied to understand the relationship between safety features and passenger trust (ResearchGate, n.d.; University of Southampton, 2024). Research on ridesharing in the Philippines highlights driver tactics and the local context (ResearchGate, n.d., Drivers' Tactics; UP NCTS, 2024).</w:t>
      </w:r>
    </w:p>
    <w:p w:rsidR="00000000" w:rsidDel="00000000" w:rsidP="00000000" w:rsidRDefault="00000000" w:rsidRPr="00000000" w14:paraId="00000065">
      <w:pPr>
        <w:keepNext w:val="0"/>
        <w:keepLines w:val="0"/>
        <w:pBdr>
          <w:top w:color="auto" w:space="0" w:sz="0" w:val="none"/>
          <w:left w:color="auto" w:space="0" w:sz="0" w:val="none"/>
          <w:bottom w:color="auto" w:space="0" w:sz="0" w:val="none"/>
          <w:right w:color="auto" w:space="0" w:sz="0" w:val="none"/>
          <w:between w:color="auto" w:space="0" w:sz="0" w:val="none"/>
        </w:pBdr>
        <w:spacing w:after="240" w:before="240" w:line="480" w:lineRule="auto"/>
        <w:ind w:firstLine="720"/>
        <w:jc w:val="both"/>
        <w:rPr/>
      </w:pPr>
      <w:r w:rsidDel="00000000" w:rsidR="00000000" w:rsidRPr="00000000">
        <w:rPr>
          <w:rtl w:val="0"/>
        </w:rPr>
        <w:t xml:space="preserve">Despite advancements in these areas, integrating these elements into a cohesive platform focused on dynamically and efficiently matching passengers for pickups along existing routes tailored to the unique traffic patterns and user needs of a city like Davao remains challenging. The existing systems often address these aspects in isolation rather than as components of a unified, efficiency-focused shared-ride model centered on intelligent pickup matching. Studies on urban transportation challenges in Davao City underscore the need for improved public transport alternatives and address accessibility disparities (Cognizance Journal of Multidisciplinary Studies, n.d.; ResearchGate, 2025).</w:t>
      </w:r>
    </w:p>
    <w:p w:rsidR="00000000" w:rsidDel="00000000" w:rsidP="00000000" w:rsidRDefault="00000000" w:rsidRPr="00000000" w14:paraId="00000066">
      <w:pPr>
        <w:keepNext w:val="0"/>
        <w:keepLines w:val="0"/>
        <w:pBdr>
          <w:top w:color="auto" w:space="0" w:sz="0" w:val="none"/>
          <w:left w:color="auto" w:space="0" w:sz="0" w:val="none"/>
          <w:bottom w:color="auto" w:space="0" w:sz="0" w:val="none"/>
          <w:right w:color="auto" w:space="0" w:sz="0" w:val="none"/>
          <w:between w:color="auto" w:space="0" w:sz="0" w:val="none"/>
        </w:pBdr>
        <w:spacing w:after="240" w:before="240" w:line="480" w:lineRule="auto"/>
        <w:ind w:firstLine="720"/>
        <w:jc w:val="both"/>
        <w:rPr/>
      </w:pPr>
      <w:r w:rsidDel="00000000" w:rsidR="00000000" w:rsidRPr="00000000">
        <w:rPr>
          <w:rtl w:val="0"/>
        </w:rPr>
        <w:t xml:space="preserve">In the context of Davao City, where urban sprawl continues and traffic volume increases, the need for innovative transportation solutions is exceptionally pressing. A ridesharing system that moves beyond the traditional point-to-point model towards a more dynamic, shared-ride approach focused on optimizing the matching of passengers for efficient on-route pickups while also conceptually incorporating robust safety and transparent pricing mechanisms holds the potential to not only offer a cheaper alternative to conventional taxis but also contribute significantly to reducing the number of vehicles on the road, lowering carbon emissions, and providing a more sustainable and less stressful commuting experience for its residents. This study anchors on the premise that a data-driven, dynamically optimized matching platform for efficient pickups can solve some of Davao City's pressing urban transportation challenges.</w:t>
      </w:r>
    </w:p>
    <w:p w:rsidR="00000000" w:rsidDel="00000000" w:rsidP="00000000" w:rsidRDefault="00000000" w:rsidRPr="00000000" w14:paraId="00000067">
      <w:pPr>
        <w:spacing w:line="480" w:lineRule="auto"/>
        <w:rPr/>
      </w:pPr>
      <w:r w:rsidDel="00000000" w:rsidR="00000000" w:rsidRPr="00000000">
        <w:rPr>
          <w:rtl w:val="0"/>
        </w:rPr>
      </w:r>
    </w:p>
    <w:p w:rsidR="00000000" w:rsidDel="00000000" w:rsidP="00000000" w:rsidRDefault="00000000" w:rsidRPr="00000000" w14:paraId="00000068">
      <w:pPr>
        <w:spacing w:line="480" w:lineRule="auto"/>
        <w:rPr/>
      </w:pPr>
      <w:r w:rsidDel="00000000" w:rsidR="00000000" w:rsidRPr="00000000">
        <w:rPr>
          <w:rtl w:val="0"/>
        </w:rPr>
      </w:r>
    </w:p>
    <w:p w:rsidR="00000000" w:rsidDel="00000000" w:rsidP="00000000" w:rsidRDefault="00000000" w:rsidRPr="00000000" w14:paraId="00000069">
      <w:pPr>
        <w:spacing w:line="480" w:lineRule="auto"/>
        <w:rPr/>
      </w:pPr>
      <w:r w:rsidDel="00000000" w:rsidR="00000000" w:rsidRPr="00000000">
        <w:rPr>
          <w:rtl w:val="0"/>
        </w:rPr>
      </w:r>
    </w:p>
    <w:p w:rsidR="00000000" w:rsidDel="00000000" w:rsidP="00000000" w:rsidRDefault="00000000" w:rsidRPr="00000000" w14:paraId="0000006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before="0" w:line="480" w:lineRule="auto"/>
        <w:jc w:val="both"/>
        <w:rPr>
          <w:b w:val="1"/>
          <w:color w:val="1b1c1d"/>
          <w:sz w:val="22"/>
          <w:szCs w:val="22"/>
        </w:rPr>
      </w:pPr>
      <w:bookmarkStart w:colFirst="0" w:colLast="0" w:name="_tgu93iev2pn5" w:id="5"/>
      <w:bookmarkEnd w:id="5"/>
      <w:r w:rsidDel="00000000" w:rsidR="00000000" w:rsidRPr="00000000">
        <w:rPr>
          <w:b w:val="1"/>
          <w:color w:val="1b1c1d"/>
          <w:sz w:val="22"/>
          <w:szCs w:val="22"/>
          <w:rtl w:val="0"/>
        </w:rPr>
        <w:t xml:space="preserve">1.2 Problem Statement</w:t>
      </w:r>
    </w:p>
    <w:p w:rsidR="00000000" w:rsidDel="00000000" w:rsidP="00000000" w:rsidRDefault="00000000" w:rsidRPr="00000000" w14:paraId="0000006B">
      <w:pPr>
        <w:pBdr>
          <w:top w:color="auto" w:space="0" w:sz="0" w:val="none"/>
          <w:bottom w:color="auto" w:space="0" w:sz="0" w:val="none"/>
          <w:right w:color="auto" w:space="0" w:sz="0" w:val="none"/>
          <w:between w:color="auto" w:space="0" w:sz="0" w:val="none"/>
        </w:pBdr>
        <w:spacing w:after="240" w:before="240" w:line="480" w:lineRule="auto"/>
        <w:ind w:firstLine="720"/>
        <w:jc w:val="both"/>
        <w:rPr>
          <w:color w:val="1b1c1d"/>
        </w:rPr>
      </w:pPr>
      <w:r w:rsidDel="00000000" w:rsidR="00000000" w:rsidRPr="00000000">
        <w:rPr>
          <w:color w:val="1b1c1d"/>
          <w:rtl w:val="0"/>
        </w:rPr>
        <w:t xml:space="preserve">The current urban transportation landscape in Davao City, including existing ridesharing services, faces several critical issues related to efficiency, cost, and trust. This study addresses these problems by investigating the design and potential implementation of a dynamic ridesharing platform for Davao City that employs real-time passenger matching techniques. Specifically, this study aims to answer the following research questions:</w:t>
      </w:r>
    </w:p>
    <w:p w:rsidR="00000000" w:rsidDel="00000000" w:rsidP="00000000" w:rsidRDefault="00000000" w:rsidRPr="00000000" w14:paraId="0000006C">
      <w:pPr>
        <w:numPr>
          <w:ilvl w:val="0"/>
          <w:numId w:val="60"/>
        </w:numPr>
        <w:pBdr>
          <w:top w:color="auto" w:space="0" w:sz="0" w:val="none"/>
          <w:bottom w:color="auto" w:space="0" w:sz="0" w:val="none"/>
          <w:right w:color="auto" w:space="0" w:sz="0" w:val="none"/>
          <w:between w:color="auto" w:space="0" w:sz="0" w:val="none"/>
        </w:pBdr>
        <w:spacing w:after="0" w:afterAutospacing="0" w:before="240" w:line="480" w:lineRule="auto"/>
        <w:ind w:left="720" w:hanging="360"/>
        <w:rPr>
          <w:color w:val="1b1c1d"/>
        </w:rPr>
      </w:pPr>
      <w:r w:rsidDel="00000000" w:rsidR="00000000" w:rsidRPr="00000000">
        <w:rPr>
          <w:color w:val="1b1c1d"/>
          <w:rtl w:val="0"/>
        </w:rPr>
        <w:t xml:space="preserve">How can a dynamic ridesharing platform be effectively designed and conceptualized for the context of Davao City?</w:t>
        <w:br w:type="textWrapping"/>
      </w:r>
    </w:p>
    <w:p w:rsidR="00000000" w:rsidDel="00000000" w:rsidP="00000000" w:rsidRDefault="00000000" w:rsidRPr="00000000" w14:paraId="0000006D">
      <w:pPr>
        <w:numPr>
          <w:ilvl w:val="1"/>
          <w:numId w:val="60"/>
        </w:numPr>
        <w:pBdr>
          <w:top w:color="auto" w:space="0" w:sz="0" w:val="none"/>
          <w:bottom w:color="auto" w:space="0" w:sz="0" w:val="none"/>
          <w:right w:color="auto" w:space="0" w:sz="0" w:val="none"/>
          <w:between w:color="auto" w:space="0" w:sz="0" w:val="none"/>
        </w:pBdr>
        <w:spacing w:after="0" w:afterAutospacing="0" w:before="0" w:beforeAutospacing="0" w:line="480" w:lineRule="auto"/>
        <w:ind w:left="1440" w:hanging="360"/>
        <w:rPr>
          <w:color w:val="1b1c1d"/>
        </w:rPr>
      </w:pPr>
      <w:r w:rsidDel="00000000" w:rsidR="00000000" w:rsidRPr="00000000">
        <w:rPr>
          <w:b w:val="1"/>
          <w:color w:val="1b1c1d"/>
          <w:rtl w:val="0"/>
        </w:rPr>
        <w:t xml:space="preserve">Efficiency &amp; Ride Availability:</w:t>
      </w:r>
    </w:p>
    <w:p w:rsidR="00000000" w:rsidDel="00000000" w:rsidP="00000000" w:rsidRDefault="00000000" w:rsidRPr="00000000" w14:paraId="0000006E">
      <w:pPr>
        <w:numPr>
          <w:ilvl w:val="2"/>
          <w:numId w:val="60"/>
        </w:numPr>
        <w:pBdr>
          <w:top w:color="auto" w:space="0" w:sz="0" w:val="none"/>
          <w:bottom w:color="auto" w:space="0" w:sz="0" w:val="none"/>
          <w:right w:color="auto" w:space="0" w:sz="0" w:val="none"/>
          <w:between w:color="auto" w:space="0" w:sz="0" w:val="none"/>
        </w:pBdr>
        <w:spacing w:after="0" w:afterAutospacing="0" w:before="0" w:beforeAutospacing="0" w:line="480" w:lineRule="auto"/>
        <w:ind w:left="2160" w:hanging="360"/>
        <w:rPr>
          <w:color w:val="1b1c1d"/>
        </w:rPr>
      </w:pPr>
      <w:r w:rsidDel="00000000" w:rsidR="00000000" w:rsidRPr="00000000">
        <w:rPr>
          <w:color w:val="1b1c1d"/>
          <w:rtl w:val="0"/>
        </w:rPr>
        <w:t xml:space="preserve">What ride-matching techniques and route optimization algorithms best influence the efficiency of an on-route pickup ridesharing service in Davao City?</w:t>
      </w:r>
    </w:p>
    <w:p w:rsidR="00000000" w:rsidDel="00000000" w:rsidP="00000000" w:rsidRDefault="00000000" w:rsidRPr="00000000" w14:paraId="0000006F">
      <w:pPr>
        <w:numPr>
          <w:ilvl w:val="2"/>
          <w:numId w:val="60"/>
        </w:numPr>
        <w:pBdr>
          <w:top w:color="auto" w:space="0" w:sz="0" w:val="none"/>
          <w:bottom w:color="auto" w:space="0" w:sz="0" w:val="none"/>
          <w:right w:color="auto" w:space="0" w:sz="0" w:val="none"/>
          <w:between w:color="auto" w:space="0" w:sz="0" w:val="none"/>
        </w:pBdr>
        <w:spacing w:after="0" w:afterAutospacing="0" w:before="0" w:beforeAutospacing="0" w:line="480" w:lineRule="auto"/>
        <w:ind w:left="2160" w:hanging="360"/>
        <w:rPr>
          <w:color w:val="1b1c1d"/>
        </w:rPr>
      </w:pPr>
      <w:r w:rsidDel="00000000" w:rsidR="00000000" w:rsidRPr="00000000">
        <w:rPr>
          <w:color w:val="1b1c1d"/>
          <w:rtl w:val="0"/>
        </w:rPr>
        <w:t xml:space="preserve">How can the platform efficiently manage and respond to fluctuating passenger hailing requests and driver availability within a dynamic ridesharing system in Davao City?</w:t>
      </w:r>
    </w:p>
    <w:p w:rsidR="00000000" w:rsidDel="00000000" w:rsidP="00000000" w:rsidRDefault="00000000" w:rsidRPr="00000000" w14:paraId="00000070">
      <w:pPr>
        <w:numPr>
          <w:ilvl w:val="1"/>
          <w:numId w:val="60"/>
        </w:numPr>
        <w:pBdr>
          <w:top w:color="auto" w:space="0" w:sz="0" w:val="none"/>
          <w:bottom w:color="auto" w:space="0" w:sz="0" w:val="none"/>
          <w:right w:color="auto" w:space="0" w:sz="0" w:val="none"/>
          <w:between w:color="auto" w:space="0" w:sz="0" w:val="none"/>
        </w:pBdr>
        <w:spacing w:after="0" w:afterAutospacing="0" w:before="0" w:beforeAutospacing="0" w:line="480" w:lineRule="auto"/>
        <w:ind w:left="1440" w:hanging="360"/>
        <w:rPr>
          <w:color w:val="1b1c1d"/>
        </w:rPr>
      </w:pPr>
      <w:r w:rsidDel="00000000" w:rsidR="00000000" w:rsidRPr="00000000">
        <w:rPr>
          <w:b w:val="1"/>
          <w:color w:val="1b1c1d"/>
          <w:rtl w:val="0"/>
        </w:rPr>
        <w:t xml:space="preserve">Pricing &amp; Economic Sustainability:</w:t>
      </w:r>
    </w:p>
    <w:p w:rsidR="00000000" w:rsidDel="00000000" w:rsidP="00000000" w:rsidRDefault="00000000" w:rsidRPr="00000000" w14:paraId="00000071">
      <w:pPr>
        <w:numPr>
          <w:ilvl w:val="2"/>
          <w:numId w:val="60"/>
        </w:numPr>
        <w:pBdr>
          <w:top w:color="auto" w:space="0" w:sz="0" w:val="none"/>
          <w:bottom w:color="auto" w:space="0" w:sz="0" w:val="none"/>
          <w:right w:color="auto" w:space="0" w:sz="0" w:val="none"/>
          <w:between w:color="auto" w:space="0" w:sz="0" w:val="none"/>
        </w:pBdr>
        <w:spacing w:after="0" w:afterAutospacing="0" w:before="0" w:beforeAutospacing="0" w:line="480" w:lineRule="auto"/>
        <w:ind w:left="2160" w:hanging="360"/>
        <w:rPr>
          <w:color w:val="1b1c1d"/>
        </w:rPr>
      </w:pPr>
      <w:r w:rsidDel="00000000" w:rsidR="00000000" w:rsidRPr="00000000">
        <w:rPr>
          <w:color w:val="1b1c1d"/>
          <w:rtl w:val="0"/>
        </w:rPr>
        <w:t xml:space="preserve">How does real-time dynamic pricing impact user perception and market competitiveness of a ridesharing platform in Davao City?</w:t>
      </w:r>
    </w:p>
    <w:p w:rsidR="00000000" w:rsidDel="00000000" w:rsidP="00000000" w:rsidRDefault="00000000" w:rsidRPr="00000000" w14:paraId="00000072">
      <w:pPr>
        <w:numPr>
          <w:ilvl w:val="2"/>
          <w:numId w:val="60"/>
        </w:numPr>
        <w:pBdr>
          <w:top w:color="auto" w:space="0" w:sz="0" w:val="none"/>
          <w:bottom w:color="auto" w:space="0" w:sz="0" w:val="none"/>
          <w:right w:color="auto" w:space="0" w:sz="0" w:val="none"/>
          <w:between w:color="auto" w:space="0" w:sz="0" w:val="none"/>
        </w:pBdr>
        <w:spacing w:after="0" w:afterAutospacing="0" w:before="0" w:beforeAutospacing="0" w:line="480" w:lineRule="auto"/>
        <w:ind w:left="2160" w:hanging="360"/>
        <w:rPr>
          <w:color w:val="1b1c1d"/>
        </w:rPr>
      </w:pPr>
      <w:r w:rsidDel="00000000" w:rsidR="00000000" w:rsidRPr="00000000">
        <w:rPr>
          <w:color w:val="1b1c1d"/>
          <w:rtl w:val="0"/>
        </w:rPr>
        <w:t xml:space="preserve">What are the implications of cloud-based fare calculation systems on pricing transparency and fairness for users and drivers in Davao City?</w:t>
      </w:r>
    </w:p>
    <w:p w:rsidR="00000000" w:rsidDel="00000000" w:rsidP="00000000" w:rsidRDefault="00000000" w:rsidRPr="00000000" w14:paraId="00000073">
      <w:pPr>
        <w:numPr>
          <w:ilvl w:val="1"/>
          <w:numId w:val="60"/>
        </w:numPr>
        <w:pBdr>
          <w:top w:color="auto" w:space="0" w:sz="0" w:val="none"/>
          <w:bottom w:color="auto" w:space="0" w:sz="0" w:val="none"/>
          <w:right w:color="auto" w:space="0" w:sz="0" w:val="none"/>
          <w:between w:color="auto" w:space="0" w:sz="0" w:val="none"/>
        </w:pBdr>
        <w:spacing w:after="0" w:afterAutospacing="0" w:before="0" w:beforeAutospacing="0" w:line="480" w:lineRule="auto"/>
        <w:ind w:left="1440" w:hanging="360"/>
        <w:rPr>
          <w:color w:val="1b1c1d"/>
        </w:rPr>
      </w:pPr>
      <w:r w:rsidDel="00000000" w:rsidR="00000000" w:rsidRPr="00000000">
        <w:rPr>
          <w:b w:val="1"/>
          <w:color w:val="1b1c1d"/>
          <w:rtl w:val="0"/>
        </w:rPr>
        <w:t xml:space="preserve">Safety &amp; User Trust:</w:t>
      </w:r>
    </w:p>
    <w:p w:rsidR="00000000" w:rsidDel="00000000" w:rsidP="00000000" w:rsidRDefault="00000000" w:rsidRPr="00000000" w14:paraId="00000074">
      <w:pPr>
        <w:numPr>
          <w:ilvl w:val="2"/>
          <w:numId w:val="60"/>
        </w:numPr>
        <w:pBdr>
          <w:top w:color="auto" w:space="0" w:sz="0" w:val="none"/>
          <w:bottom w:color="auto" w:space="0" w:sz="0" w:val="none"/>
          <w:right w:color="auto" w:space="0" w:sz="0" w:val="none"/>
          <w:between w:color="auto" w:space="0" w:sz="0" w:val="none"/>
        </w:pBdr>
        <w:spacing w:after="240" w:before="0" w:beforeAutospacing="0" w:line="480" w:lineRule="auto"/>
        <w:ind w:left="2160" w:hanging="360"/>
        <w:rPr>
          <w:color w:val="1b1c1d"/>
        </w:rPr>
      </w:pPr>
      <w:r w:rsidDel="00000000" w:rsidR="00000000" w:rsidRPr="00000000">
        <w:rPr>
          <w:color w:val="1b1c1d"/>
          <w:rtl w:val="0"/>
        </w:rPr>
        <w:t xml:space="preserve">How do potential users in Davao City perceive the influence of proposed digital security measures and in-app safety features on their trust in a dynamic ridesharing application?</w:t>
      </w:r>
      <w:r w:rsidDel="00000000" w:rsidR="00000000" w:rsidRPr="00000000">
        <w:rPr>
          <w:rtl w:val="0"/>
        </w:rPr>
      </w:r>
    </w:p>
    <w:p w:rsidR="00000000" w:rsidDel="00000000" w:rsidP="00000000" w:rsidRDefault="00000000" w:rsidRPr="00000000" w14:paraId="0000007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before="0" w:line="480" w:lineRule="auto"/>
        <w:jc w:val="both"/>
        <w:rPr>
          <w:b w:val="1"/>
          <w:color w:val="1b1c1d"/>
          <w:sz w:val="22"/>
          <w:szCs w:val="22"/>
        </w:rPr>
      </w:pPr>
      <w:bookmarkStart w:colFirst="0" w:colLast="0" w:name="_p1pl267hxoat" w:id="6"/>
      <w:bookmarkEnd w:id="6"/>
      <w:r w:rsidDel="00000000" w:rsidR="00000000" w:rsidRPr="00000000">
        <w:rPr>
          <w:b w:val="1"/>
          <w:color w:val="1b1c1d"/>
          <w:sz w:val="22"/>
          <w:szCs w:val="22"/>
          <w:rtl w:val="0"/>
        </w:rPr>
        <w:t xml:space="preserve">1.3 Objectives of the Study</w:t>
      </w:r>
    </w:p>
    <w:p w:rsidR="00000000" w:rsidDel="00000000" w:rsidP="00000000" w:rsidRDefault="00000000" w:rsidRPr="00000000" w14:paraId="00000076">
      <w:pPr>
        <w:pBdr>
          <w:top w:color="auto" w:space="0" w:sz="0" w:val="none"/>
          <w:left w:color="auto" w:space="0" w:sz="0" w:val="none"/>
          <w:bottom w:color="auto" w:space="0" w:sz="0" w:val="none"/>
          <w:right w:color="auto" w:space="0" w:sz="0" w:val="none"/>
          <w:between w:color="auto" w:space="0" w:sz="0" w:val="none"/>
        </w:pBdr>
        <w:spacing w:after="240" w:line="480" w:lineRule="auto"/>
        <w:ind w:firstLine="720"/>
        <w:jc w:val="both"/>
        <w:rPr>
          <w:color w:val="1b1c1d"/>
        </w:rPr>
      </w:pPr>
      <w:r w:rsidDel="00000000" w:rsidR="00000000" w:rsidRPr="00000000">
        <w:rPr>
          <w:color w:val="1b1c1d"/>
          <w:rtl w:val="0"/>
        </w:rPr>
        <w:t xml:space="preserve">The main objective of this study is to design and evaluate a dynamic ridesharing platform concept for Davao City that improves transportation efficiency, alleviates the traffic problem occuring in Davao City, lessens pollution caused by vehicle emissions, enhances fare predictability, and improves user safety through real-time passenger clustering and dynamic pricing, and integrated safety features.</w:t>
      </w:r>
    </w:p>
    <w:p w:rsidR="00000000" w:rsidDel="00000000" w:rsidP="00000000" w:rsidRDefault="00000000" w:rsidRPr="00000000" w14:paraId="00000077">
      <w:pPr>
        <w:pBdr>
          <w:top w:color="auto" w:space="0" w:sz="0" w:val="none"/>
          <w:left w:color="auto" w:space="0" w:sz="0" w:val="none"/>
          <w:bottom w:color="auto" w:space="0" w:sz="0" w:val="none"/>
          <w:right w:color="auto" w:space="0" w:sz="0" w:val="none"/>
          <w:between w:color="auto" w:space="0" w:sz="0" w:val="none"/>
        </w:pBdr>
        <w:spacing w:after="120" w:line="480" w:lineRule="auto"/>
        <w:jc w:val="both"/>
        <w:rPr>
          <w:color w:val="1b1c1d"/>
        </w:rPr>
      </w:pPr>
      <w:r w:rsidDel="00000000" w:rsidR="00000000" w:rsidRPr="00000000">
        <w:rPr>
          <w:color w:val="1b1c1d"/>
          <w:rtl w:val="0"/>
        </w:rPr>
        <w:t xml:space="preserve">Specifically, this study aims to achieve the following objectives:</w:t>
      </w:r>
    </w:p>
    <w:p w:rsidR="00000000" w:rsidDel="00000000" w:rsidP="00000000" w:rsidRDefault="00000000" w:rsidRPr="00000000" w14:paraId="00000078">
      <w:pPr>
        <w:numPr>
          <w:ilvl w:val="0"/>
          <w:numId w:val="42"/>
        </w:numPr>
        <w:pBdr>
          <w:top w:color="auto" w:space="0" w:sz="0" w:val="none"/>
          <w:bottom w:color="auto" w:space="0" w:sz="0" w:val="none"/>
          <w:right w:color="auto" w:space="0" w:sz="0" w:val="none"/>
          <w:between w:color="auto" w:space="0" w:sz="0" w:val="none"/>
        </w:pBdr>
        <w:spacing w:after="0" w:afterAutospacing="0" w:before="240" w:line="480" w:lineRule="auto"/>
        <w:ind w:left="720" w:hanging="360"/>
        <w:rPr>
          <w:sz w:val="22"/>
          <w:szCs w:val="22"/>
        </w:rPr>
      </w:pPr>
      <w:commentRangeStart w:id="0"/>
      <w:r w:rsidDel="00000000" w:rsidR="00000000" w:rsidRPr="00000000">
        <w:rPr>
          <w:b w:val="1"/>
          <w:color w:val="1b1c1d"/>
          <w:rtl w:val="0"/>
        </w:rPr>
        <w:t xml:space="preserve">To analyze the transportation challenges faced by commuters in Davao City</w:t>
      </w:r>
      <w:commentRangeEnd w:id="0"/>
      <w:r w:rsidDel="00000000" w:rsidR="00000000" w:rsidRPr="00000000">
        <w:commentReference w:id="0"/>
      </w:r>
      <w:r w:rsidDel="00000000" w:rsidR="00000000" w:rsidRPr="00000000">
        <w:rPr>
          <w:color w:val="1b1c1d"/>
          <w:rtl w:val="0"/>
        </w:rPr>
        <w:t xml:space="preserve"> through surveys, interviews, and literature review.</w:t>
      </w:r>
      <w:r w:rsidDel="00000000" w:rsidR="00000000" w:rsidRPr="00000000">
        <w:rPr>
          <w:rtl w:val="0"/>
        </w:rPr>
      </w:r>
    </w:p>
    <w:p w:rsidR="00000000" w:rsidDel="00000000" w:rsidP="00000000" w:rsidRDefault="00000000" w:rsidRPr="00000000" w14:paraId="00000079">
      <w:pPr>
        <w:numPr>
          <w:ilvl w:val="0"/>
          <w:numId w:val="42"/>
        </w:numPr>
        <w:pBdr>
          <w:top w:color="auto" w:space="0" w:sz="0" w:val="none"/>
          <w:bottom w:color="auto" w:space="0" w:sz="0" w:val="none"/>
          <w:right w:color="auto" w:space="0" w:sz="0" w:val="none"/>
          <w:between w:color="auto" w:space="0" w:sz="0" w:val="none"/>
        </w:pBdr>
        <w:spacing w:after="0" w:afterAutospacing="0" w:before="0" w:beforeAutospacing="0" w:line="480" w:lineRule="auto"/>
        <w:ind w:left="720" w:hanging="360"/>
        <w:rPr>
          <w:sz w:val="22"/>
          <w:szCs w:val="22"/>
        </w:rPr>
      </w:pPr>
      <w:commentRangeStart w:id="1"/>
      <w:r w:rsidDel="00000000" w:rsidR="00000000" w:rsidRPr="00000000">
        <w:rPr>
          <w:b w:val="1"/>
          <w:color w:val="1b1c1d"/>
          <w:rtl w:val="0"/>
        </w:rPr>
        <w:t xml:space="preserve">To design a user-friendly mobile interface</w:t>
      </w:r>
      <w:commentRangeEnd w:id="1"/>
      <w:r w:rsidDel="00000000" w:rsidR="00000000" w:rsidRPr="00000000">
        <w:commentReference w:id="1"/>
      </w:r>
      <w:r w:rsidDel="00000000" w:rsidR="00000000" w:rsidRPr="00000000">
        <w:rPr>
          <w:color w:val="1b1c1d"/>
          <w:rtl w:val="0"/>
        </w:rPr>
        <w:t xml:space="preserve"> that enables commuters to easily register, book rides, and offer rides using location-based services.</w:t>
      </w:r>
    </w:p>
    <w:p w:rsidR="00000000" w:rsidDel="00000000" w:rsidP="00000000" w:rsidRDefault="00000000" w:rsidRPr="00000000" w14:paraId="0000007A">
      <w:pPr>
        <w:numPr>
          <w:ilvl w:val="0"/>
          <w:numId w:val="42"/>
        </w:numPr>
        <w:pBdr>
          <w:top w:color="auto" w:space="0" w:sz="0" w:val="none"/>
          <w:bottom w:color="auto" w:space="0" w:sz="0" w:val="none"/>
          <w:right w:color="auto" w:space="0" w:sz="0" w:val="none"/>
          <w:between w:color="auto" w:space="0" w:sz="0" w:val="none"/>
        </w:pBdr>
        <w:spacing w:after="0" w:afterAutospacing="0" w:before="0" w:beforeAutospacing="0" w:line="480" w:lineRule="auto"/>
        <w:ind w:left="720" w:hanging="360"/>
        <w:rPr>
          <w:sz w:val="22"/>
          <w:szCs w:val="22"/>
        </w:rPr>
      </w:pPr>
      <w:commentRangeStart w:id="2"/>
      <w:r w:rsidDel="00000000" w:rsidR="00000000" w:rsidRPr="00000000">
        <w:rPr>
          <w:b w:val="1"/>
          <w:color w:val="1b1c1d"/>
          <w:rtl w:val="0"/>
        </w:rPr>
        <w:t xml:space="preserve">To implement core features of the ridesharing app</w:t>
      </w:r>
      <w:commentRangeEnd w:id="2"/>
      <w:r w:rsidDel="00000000" w:rsidR="00000000" w:rsidRPr="00000000">
        <w:commentReference w:id="2"/>
      </w:r>
      <w:r w:rsidDel="00000000" w:rsidR="00000000" w:rsidRPr="00000000">
        <w:rPr>
          <w:color w:val="1b1c1d"/>
          <w:rtl w:val="0"/>
        </w:rPr>
        <w:t xml:space="preserve"> including user authentication, ride posting, ride matching, in-app messaging, and route tracking.</w:t>
      </w:r>
    </w:p>
    <w:p w:rsidR="00000000" w:rsidDel="00000000" w:rsidP="00000000" w:rsidRDefault="00000000" w:rsidRPr="00000000" w14:paraId="0000007B">
      <w:pPr>
        <w:numPr>
          <w:ilvl w:val="0"/>
          <w:numId w:val="42"/>
        </w:numPr>
        <w:pBdr>
          <w:top w:color="auto" w:space="0" w:sz="0" w:val="none"/>
          <w:bottom w:color="auto" w:space="0" w:sz="0" w:val="none"/>
          <w:right w:color="auto" w:space="0" w:sz="0" w:val="none"/>
          <w:between w:color="auto" w:space="0" w:sz="0" w:val="none"/>
        </w:pBdr>
        <w:spacing w:after="0" w:afterAutospacing="0" w:before="0" w:beforeAutospacing="0" w:line="480" w:lineRule="auto"/>
        <w:ind w:left="720" w:hanging="360"/>
        <w:rPr>
          <w:sz w:val="22"/>
          <w:szCs w:val="22"/>
        </w:rPr>
      </w:pPr>
      <w:r w:rsidDel="00000000" w:rsidR="00000000" w:rsidRPr="00000000">
        <w:rPr>
          <w:b w:val="1"/>
          <w:color w:val="1b1c1d"/>
          <w:rtl w:val="0"/>
        </w:rPr>
        <w:t xml:space="preserve">To integrate map-based navigation and geolocation services</w:t>
      </w:r>
      <w:r w:rsidDel="00000000" w:rsidR="00000000" w:rsidRPr="00000000">
        <w:rPr>
          <w:color w:val="1b1c1d"/>
          <w:rtl w:val="0"/>
        </w:rPr>
        <w:t xml:space="preserve"> using tools such as Google Maps API to assist drivers and passengers in locating pickup and drop-off points.</w:t>
      </w:r>
    </w:p>
    <w:p w:rsidR="00000000" w:rsidDel="00000000" w:rsidP="00000000" w:rsidRDefault="00000000" w:rsidRPr="00000000" w14:paraId="0000007C">
      <w:pPr>
        <w:numPr>
          <w:ilvl w:val="0"/>
          <w:numId w:val="42"/>
        </w:numPr>
        <w:pBdr>
          <w:top w:color="auto" w:space="0" w:sz="0" w:val="none"/>
          <w:bottom w:color="auto" w:space="0" w:sz="0" w:val="none"/>
          <w:right w:color="auto" w:space="0" w:sz="0" w:val="none"/>
          <w:between w:color="auto" w:space="0" w:sz="0" w:val="none"/>
        </w:pBdr>
        <w:spacing w:after="0" w:afterAutospacing="0" w:before="0" w:beforeAutospacing="0" w:line="480" w:lineRule="auto"/>
        <w:ind w:left="720" w:hanging="360"/>
        <w:rPr>
          <w:color w:val="1b1c1d"/>
          <w:sz w:val="22"/>
          <w:szCs w:val="22"/>
        </w:rPr>
      </w:pPr>
      <w:r w:rsidDel="00000000" w:rsidR="00000000" w:rsidRPr="00000000">
        <w:rPr>
          <w:b w:val="1"/>
          <w:color w:val="1b1c1d"/>
          <w:rtl w:val="0"/>
        </w:rPr>
        <w:t xml:space="preserve">To test the functionality and usability of the prototype</w:t>
      </w:r>
      <w:r w:rsidDel="00000000" w:rsidR="00000000" w:rsidRPr="00000000">
        <w:rPr>
          <w:color w:val="1b1c1d"/>
          <w:rtl w:val="0"/>
        </w:rPr>
        <w:t xml:space="preserve"> through user testing sessions and gather feedback for improvements.</w:t>
      </w:r>
    </w:p>
    <w:p w:rsidR="00000000" w:rsidDel="00000000" w:rsidP="00000000" w:rsidRDefault="00000000" w:rsidRPr="00000000" w14:paraId="0000007D">
      <w:pPr>
        <w:numPr>
          <w:ilvl w:val="0"/>
          <w:numId w:val="42"/>
        </w:numPr>
        <w:pBdr>
          <w:top w:color="auto" w:space="0" w:sz="0" w:val="none"/>
          <w:bottom w:color="auto" w:space="0" w:sz="0" w:val="none"/>
          <w:right w:color="auto" w:space="0" w:sz="0" w:val="none"/>
          <w:between w:color="auto" w:space="0" w:sz="0" w:val="none"/>
        </w:pBdr>
        <w:spacing w:after="240" w:before="0" w:beforeAutospacing="0" w:line="480" w:lineRule="auto"/>
        <w:ind w:left="720" w:hanging="360"/>
        <w:rPr>
          <w:color w:val="1b1c1d"/>
          <w:sz w:val="22"/>
          <w:szCs w:val="22"/>
        </w:rPr>
      </w:pPr>
      <w:r w:rsidDel="00000000" w:rsidR="00000000" w:rsidRPr="00000000">
        <w:rPr>
          <w:b w:val="1"/>
          <w:color w:val="1b1c1d"/>
          <w:rtl w:val="0"/>
        </w:rPr>
        <w:t xml:space="preserve">To evaluate the app’s performance, usability, and effectiveness</w:t>
      </w:r>
      <w:r w:rsidDel="00000000" w:rsidR="00000000" w:rsidRPr="00000000">
        <w:rPr>
          <w:color w:val="1b1c1d"/>
          <w:rtl w:val="0"/>
        </w:rPr>
        <w:t xml:space="preserve"> in addressing local commuting problems using a set of predefined criteria and user satisfaction surveys.</w:t>
        <w:br w:type="textWrapping"/>
      </w:r>
    </w:p>
    <w:p w:rsidR="00000000" w:rsidDel="00000000" w:rsidP="00000000" w:rsidRDefault="00000000" w:rsidRPr="00000000" w14:paraId="0000007E">
      <w:pPr>
        <w:pBdr>
          <w:top w:color="auto" w:space="0" w:sz="0" w:val="none"/>
          <w:bottom w:color="auto" w:space="0" w:sz="0" w:val="none"/>
          <w:right w:color="auto" w:space="0" w:sz="0" w:val="none"/>
          <w:between w:color="auto" w:space="0" w:sz="0" w:val="none"/>
        </w:pBdr>
        <w:spacing w:after="240" w:before="240" w:line="480" w:lineRule="auto"/>
        <w:rPr>
          <w:color w:val="1b1c1d"/>
        </w:rPr>
      </w:pPr>
      <w:r w:rsidDel="00000000" w:rsidR="00000000" w:rsidRPr="00000000">
        <w:rPr>
          <w:rtl w:val="0"/>
        </w:rPr>
      </w:r>
    </w:p>
    <w:p w:rsidR="00000000" w:rsidDel="00000000" w:rsidP="00000000" w:rsidRDefault="00000000" w:rsidRPr="00000000" w14:paraId="0000007F">
      <w:pPr>
        <w:pBdr>
          <w:top w:color="auto" w:space="0" w:sz="0" w:val="none"/>
          <w:bottom w:color="auto" w:space="0" w:sz="0" w:val="none"/>
          <w:right w:color="auto" w:space="0" w:sz="0" w:val="none"/>
          <w:between w:color="auto" w:space="0" w:sz="0" w:val="none"/>
        </w:pBdr>
        <w:spacing w:after="240" w:before="240" w:line="480" w:lineRule="auto"/>
        <w:rPr>
          <w:color w:val="1b1c1d"/>
        </w:rPr>
      </w:pPr>
      <w:r w:rsidDel="00000000" w:rsidR="00000000" w:rsidRPr="00000000">
        <w:rPr>
          <w:rtl w:val="0"/>
        </w:rPr>
      </w:r>
    </w:p>
    <w:p w:rsidR="00000000" w:rsidDel="00000000" w:rsidP="00000000" w:rsidRDefault="00000000" w:rsidRPr="00000000" w14:paraId="00000080">
      <w:pPr>
        <w:pBdr>
          <w:top w:color="auto" w:space="0" w:sz="0" w:val="none"/>
          <w:bottom w:color="auto" w:space="0" w:sz="0" w:val="none"/>
          <w:right w:color="auto" w:space="0" w:sz="0" w:val="none"/>
          <w:between w:color="auto" w:space="0" w:sz="0" w:val="none"/>
        </w:pBdr>
        <w:spacing w:after="240" w:before="240" w:line="480" w:lineRule="auto"/>
        <w:rPr>
          <w:color w:val="1b1c1d"/>
        </w:rPr>
      </w:pPr>
      <w:r w:rsidDel="00000000" w:rsidR="00000000" w:rsidRPr="00000000">
        <w:rPr>
          <w:rtl w:val="0"/>
        </w:rPr>
      </w:r>
    </w:p>
    <w:p w:rsidR="00000000" w:rsidDel="00000000" w:rsidP="00000000" w:rsidRDefault="00000000" w:rsidRPr="00000000" w14:paraId="00000081">
      <w:pPr>
        <w:pBdr>
          <w:top w:color="auto" w:space="0" w:sz="0" w:val="none"/>
          <w:bottom w:color="auto" w:space="0" w:sz="0" w:val="none"/>
          <w:right w:color="auto" w:space="0" w:sz="0" w:val="none"/>
          <w:between w:color="auto" w:space="0" w:sz="0" w:val="none"/>
        </w:pBdr>
        <w:spacing w:after="240" w:before="240" w:line="480" w:lineRule="auto"/>
        <w:rPr>
          <w:color w:val="1b1c1d"/>
        </w:rPr>
      </w:pPr>
      <w:r w:rsidDel="00000000" w:rsidR="00000000" w:rsidRPr="00000000">
        <w:rPr>
          <w:rtl w:val="0"/>
        </w:rPr>
      </w:r>
    </w:p>
    <w:p w:rsidR="00000000" w:rsidDel="00000000" w:rsidP="00000000" w:rsidRDefault="00000000" w:rsidRPr="00000000" w14:paraId="0000008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before="0" w:line="480" w:lineRule="auto"/>
        <w:jc w:val="both"/>
        <w:rPr>
          <w:b w:val="1"/>
          <w:color w:val="1b1c1d"/>
          <w:sz w:val="22"/>
          <w:szCs w:val="22"/>
        </w:rPr>
      </w:pPr>
      <w:bookmarkStart w:colFirst="0" w:colLast="0" w:name="_4xb15wbxc37g" w:id="7"/>
      <w:bookmarkEnd w:id="7"/>
      <w:r w:rsidDel="00000000" w:rsidR="00000000" w:rsidRPr="00000000">
        <w:rPr>
          <w:rtl w:val="0"/>
        </w:rPr>
      </w:r>
    </w:p>
    <w:p w:rsidR="00000000" w:rsidDel="00000000" w:rsidP="00000000" w:rsidRDefault="00000000" w:rsidRPr="00000000" w14:paraId="00000083">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before="0" w:line="480" w:lineRule="auto"/>
        <w:jc w:val="both"/>
        <w:rPr>
          <w:b w:val="1"/>
          <w:color w:val="1b1c1d"/>
          <w:sz w:val="22"/>
          <w:szCs w:val="22"/>
        </w:rPr>
      </w:pPr>
      <w:bookmarkStart w:colFirst="0" w:colLast="0" w:name="_f7r6xv3ikfgs" w:id="8"/>
      <w:bookmarkEnd w:id="8"/>
      <w:r w:rsidDel="00000000" w:rsidR="00000000" w:rsidRPr="00000000">
        <w:rPr>
          <w:b w:val="1"/>
          <w:color w:val="1b1c1d"/>
          <w:sz w:val="22"/>
          <w:szCs w:val="22"/>
          <w:rtl w:val="0"/>
        </w:rPr>
        <w:t xml:space="preserve">1.4 Significance of the Study</w:t>
      </w:r>
    </w:p>
    <w:p w:rsidR="00000000" w:rsidDel="00000000" w:rsidP="00000000" w:rsidRDefault="00000000" w:rsidRPr="00000000" w14:paraId="00000084">
      <w:pPr>
        <w:pBdr>
          <w:top w:color="auto" w:space="0" w:sz="0" w:val="none"/>
          <w:left w:color="auto" w:space="0" w:sz="0" w:val="none"/>
          <w:bottom w:color="auto" w:space="0" w:sz="0" w:val="none"/>
          <w:right w:color="auto" w:space="0" w:sz="0" w:val="none"/>
          <w:between w:color="auto" w:space="0" w:sz="0" w:val="none"/>
        </w:pBdr>
        <w:spacing w:after="120" w:line="480" w:lineRule="auto"/>
        <w:jc w:val="both"/>
        <w:rPr>
          <w:color w:val="1b1c1d"/>
        </w:rPr>
      </w:pPr>
      <w:r w:rsidDel="00000000" w:rsidR="00000000" w:rsidRPr="00000000">
        <w:rPr>
          <w:color w:val="1b1c1d"/>
          <w:rtl w:val="0"/>
        </w:rPr>
        <w:t xml:space="preserve">This study expects to yield significant benefits to various stakeholders in Davao City:</w:t>
      </w:r>
    </w:p>
    <w:p w:rsidR="00000000" w:rsidDel="00000000" w:rsidP="00000000" w:rsidRDefault="00000000" w:rsidRPr="00000000" w14:paraId="00000085">
      <w:pPr>
        <w:numPr>
          <w:ilvl w:val="0"/>
          <w:numId w:val="6"/>
        </w:numPr>
        <w:pBdr>
          <w:top w:color="auto" w:space="0" w:sz="0" w:val="none"/>
          <w:bottom w:color="auto" w:space="0" w:sz="0" w:val="none"/>
          <w:right w:color="auto" w:space="0" w:sz="0" w:val="none"/>
          <w:between w:color="auto" w:space="0" w:sz="0" w:val="none"/>
        </w:pBdr>
        <w:spacing w:after="0" w:afterAutospacing="0" w:line="480" w:lineRule="auto"/>
        <w:ind w:left="720" w:hanging="360"/>
        <w:jc w:val="both"/>
        <w:rPr>
          <w:sz w:val="22"/>
          <w:szCs w:val="22"/>
        </w:rPr>
      </w:pPr>
      <w:r w:rsidDel="00000000" w:rsidR="00000000" w:rsidRPr="00000000">
        <w:rPr>
          <w:b w:val="1"/>
          <w:color w:val="1b1c1d"/>
          <w:rtl w:val="0"/>
        </w:rPr>
        <w:t xml:space="preserve">For Commuters:</w:t>
      </w:r>
      <w:r w:rsidDel="00000000" w:rsidR="00000000" w:rsidRPr="00000000">
        <w:rPr>
          <w:color w:val="1b1c1d"/>
          <w:rtl w:val="0"/>
        </w:rPr>
        <w:t xml:space="preserve"> The proposed system aims to provide a more affordable and potentially faster transportation option by facilitating shared rides and optimized driver finding, reducing travel time and cost. Enhanced safety features and transparent pricing will also improve the user experience.</w:t>
      </w:r>
    </w:p>
    <w:p w:rsidR="00000000" w:rsidDel="00000000" w:rsidP="00000000" w:rsidRDefault="00000000" w:rsidRPr="00000000" w14:paraId="00000086">
      <w:pPr>
        <w:numPr>
          <w:ilvl w:val="0"/>
          <w:numId w:val="6"/>
        </w:numPr>
        <w:pBdr>
          <w:top w:color="auto" w:space="0" w:sz="0" w:val="none"/>
          <w:bottom w:color="auto" w:space="0" w:sz="0" w:val="none"/>
          <w:right w:color="auto" w:space="0" w:sz="0" w:val="none"/>
          <w:between w:color="auto" w:space="0" w:sz="0" w:val="none"/>
        </w:pBdr>
        <w:spacing w:after="0" w:afterAutospacing="0" w:line="480" w:lineRule="auto"/>
        <w:ind w:left="720" w:hanging="360"/>
        <w:jc w:val="both"/>
        <w:rPr>
          <w:sz w:val="22"/>
          <w:szCs w:val="22"/>
        </w:rPr>
      </w:pPr>
      <w:r w:rsidDel="00000000" w:rsidR="00000000" w:rsidRPr="00000000">
        <w:rPr>
          <w:b w:val="1"/>
          <w:color w:val="1b1c1d"/>
          <w:rtl w:val="0"/>
        </w:rPr>
        <w:t xml:space="preserve">For Drivers:</w:t>
      </w:r>
      <w:r w:rsidDel="00000000" w:rsidR="00000000" w:rsidRPr="00000000">
        <w:rPr>
          <w:color w:val="1b1c1d"/>
          <w:rtl w:val="0"/>
        </w:rPr>
        <w:t xml:space="preserve"> By optimizing route pickups and increasing passenger occupancy per trip, drivers can potentially increase their earnings and reduce fuel consumption and operational costs. Improved safety measures also benefit drivers.</w:t>
      </w:r>
    </w:p>
    <w:p w:rsidR="00000000" w:rsidDel="00000000" w:rsidP="00000000" w:rsidRDefault="00000000" w:rsidRPr="00000000" w14:paraId="00000087">
      <w:pPr>
        <w:numPr>
          <w:ilvl w:val="0"/>
          <w:numId w:val="6"/>
        </w:numPr>
        <w:pBdr>
          <w:top w:color="auto" w:space="0" w:sz="0" w:val="none"/>
          <w:bottom w:color="auto" w:space="0" w:sz="0" w:val="none"/>
          <w:right w:color="auto" w:space="0" w:sz="0" w:val="none"/>
          <w:between w:color="auto" w:space="0" w:sz="0" w:val="none"/>
        </w:pBdr>
        <w:spacing w:after="0" w:afterAutospacing="0" w:line="480" w:lineRule="auto"/>
        <w:ind w:left="720" w:hanging="360"/>
        <w:jc w:val="both"/>
        <w:rPr>
          <w:sz w:val="22"/>
          <w:szCs w:val="22"/>
        </w:rPr>
      </w:pPr>
      <w:r w:rsidDel="00000000" w:rsidR="00000000" w:rsidRPr="00000000">
        <w:rPr>
          <w:b w:val="1"/>
          <w:color w:val="1b1c1d"/>
          <w:rtl w:val="0"/>
        </w:rPr>
        <w:t xml:space="preserve">For the Local Government</w:t>
      </w:r>
      <w:ins w:author="Vanne Eloise Dela Rosa" w:id="0" w:date="2025-05-07T11:07:12Z">
        <w:r w:rsidDel="00000000" w:rsidR="00000000" w:rsidRPr="00000000">
          <w:rPr>
            <w:b w:val="1"/>
            <w:color w:val="1b1c1d"/>
            <w:rtl w:val="0"/>
          </w:rPr>
          <w:t xml:space="preserve"> and Davao City</w:t>
        </w:r>
      </w:ins>
      <w:r w:rsidDel="00000000" w:rsidR="00000000" w:rsidRPr="00000000">
        <w:rPr>
          <w:b w:val="1"/>
          <w:color w:val="1b1c1d"/>
          <w:rtl w:val="0"/>
        </w:rPr>
        <w:t xml:space="preserve">:</w:t>
      </w:r>
      <w:r w:rsidDel="00000000" w:rsidR="00000000" w:rsidRPr="00000000">
        <w:rPr>
          <w:color w:val="1b1c1d"/>
          <w:rtl w:val="0"/>
        </w:rPr>
        <w:t xml:space="preserve"> The study's findings can provide insights into how technology-driven ridesharing solutions can help alleviate traffic congestion, reduce carbon emissions, and contribute to developing a more sustainable urban transportation system in Davao City.</w:t>
      </w:r>
    </w:p>
    <w:p w:rsidR="00000000" w:rsidDel="00000000" w:rsidP="00000000" w:rsidRDefault="00000000" w:rsidRPr="00000000" w14:paraId="00000088">
      <w:pPr>
        <w:numPr>
          <w:ilvl w:val="0"/>
          <w:numId w:val="6"/>
        </w:numPr>
        <w:pBdr>
          <w:top w:color="auto" w:space="0" w:sz="0" w:val="none"/>
          <w:bottom w:color="auto" w:space="0" w:sz="0" w:val="none"/>
          <w:right w:color="auto" w:space="0" w:sz="0" w:val="none"/>
          <w:between w:color="auto" w:space="0" w:sz="0" w:val="none"/>
        </w:pBdr>
        <w:spacing w:after="240" w:line="480" w:lineRule="auto"/>
        <w:ind w:left="720" w:hanging="360"/>
        <w:jc w:val="both"/>
        <w:rPr>
          <w:sz w:val="22"/>
          <w:szCs w:val="22"/>
        </w:rPr>
      </w:pPr>
      <w:r w:rsidDel="00000000" w:rsidR="00000000" w:rsidRPr="00000000">
        <w:rPr>
          <w:b w:val="1"/>
          <w:color w:val="1b1c1d"/>
          <w:rtl w:val="0"/>
        </w:rPr>
        <w:t xml:space="preserve">For Future Researchers and Developers:</w:t>
      </w:r>
      <w:r w:rsidDel="00000000" w:rsidR="00000000" w:rsidRPr="00000000">
        <w:rPr>
          <w:color w:val="1b1c1d"/>
          <w:rtl w:val="0"/>
        </w:rPr>
        <w:t xml:space="preserve"> This study will contribute to the body of knowledge on dynamic ridesharing systems, particularly in developing urban environments, providing a foundation for future research and development in this area.</w:t>
      </w:r>
    </w:p>
    <w:p w:rsidR="00000000" w:rsidDel="00000000" w:rsidP="00000000" w:rsidRDefault="00000000" w:rsidRPr="00000000" w14:paraId="00000089">
      <w:pPr>
        <w:pBdr>
          <w:top w:color="auto" w:space="0" w:sz="0" w:val="none"/>
          <w:bottom w:color="auto" w:space="0" w:sz="0" w:val="none"/>
          <w:right w:color="auto" w:space="0" w:sz="0" w:val="none"/>
          <w:between w:color="auto" w:space="0" w:sz="0" w:val="none"/>
        </w:pBdr>
        <w:spacing w:after="240" w:line="480" w:lineRule="auto"/>
        <w:ind w:left="0" w:firstLine="0"/>
        <w:jc w:val="both"/>
        <w:rPr>
          <w:color w:val="1b1c1d"/>
        </w:rPr>
      </w:pPr>
      <w:r w:rsidDel="00000000" w:rsidR="00000000" w:rsidRPr="00000000">
        <w:rPr>
          <w:rtl w:val="0"/>
        </w:rPr>
      </w:r>
    </w:p>
    <w:p w:rsidR="00000000" w:rsidDel="00000000" w:rsidP="00000000" w:rsidRDefault="00000000" w:rsidRPr="00000000" w14:paraId="0000008A">
      <w:pPr>
        <w:pBdr>
          <w:top w:color="auto" w:space="0" w:sz="0" w:val="none"/>
          <w:bottom w:color="auto" w:space="0" w:sz="0" w:val="none"/>
          <w:right w:color="auto" w:space="0" w:sz="0" w:val="none"/>
          <w:between w:color="auto" w:space="0" w:sz="0" w:val="none"/>
        </w:pBdr>
        <w:spacing w:after="240" w:line="480" w:lineRule="auto"/>
        <w:ind w:left="0" w:firstLine="0"/>
        <w:jc w:val="both"/>
        <w:rPr>
          <w:color w:val="1b1c1d"/>
        </w:rPr>
      </w:pPr>
      <w:r w:rsidDel="00000000" w:rsidR="00000000" w:rsidRPr="00000000">
        <w:rPr>
          <w:rtl w:val="0"/>
        </w:rPr>
      </w:r>
    </w:p>
    <w:p w:rsidR="00000000" w:rsidDel="00000000" w:rsidP="00000000" w:rsidRDefault="00000000" w:rsidRPr="00000000" w14:paraId="0000008B">
      <w:pPr>
        <w:pBdr>
          <w:top w:color="auto" w:space="0" w:sz="0" w:val="none"/>
          <w:bottom w:color="auto" w:space="0" w:sz="0" w:val="none"/>
          <w:right w:color="auto" w:space="0" w:sz="0" w:val="none"/>
          <w:between w:color="auto" w:space="0" w:sz="0" w:val="none"/>
        </w:pBdr>
        <w:spacing w:after="240" w:line="480" w:lineRule="auto"/>
        <w:ind w:left="720" w:firstLine="0"/>
        <w:jc w:val="both"/>
        <w:rPr>
          <w:color w:val="1b1c1d"/>
        </w:rPr>
      </w:pPr>
      <w:r w:rsidDel="00000000" w:rsidR="00000000" w:rsidRPr="00000000">
        <w:rPr>
          <w:rtl w:val="0"/>
        </w:rPr>
      </w:r>
    </w:p>
    <w:p w:rsidR="00000000" w:rsidDel="00000000" w:rsidP="00000000" w:rsidRDefault="00000000" w:rsidRPr="00000000" w14:paraId="0000008C">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before="0" w:line="480" w:lineRule="auto"/>
        <w:jc w:val="both"/>
        <w:rPr>
          <w:b w:val="1"/>
          <w:color w:val="1b1c1d"/>
          <w:sz w:val="22"/>
          <w:szCs w:val="22"/>
        </w:rPr>
      </w:pPr>
      <w:bookmarkStart w:colFirst="0" w:colLast="0" w:name="_rkhd7wbhm87h" w:id="9"/>
      <w:bookmarkEnd w:id="9"/>
      <w:r w:rsidDel="00000000" w:rsidR="00000000" w:rsidRPr="00000000">
        <w:rPr>
          <w:b w:val="1"/>
          <w:color w:val="1b1c1d"/>
          <w:sz w:val="22"/>
          <w:szCs w:val="22"/>
          <w:rtl w:val="0"/>
        </w:rPr>
        <w:t xml:space="preserve">1.5 Scope and Limitations</w:t>
      </w:r>
    </w:p>
    <w:p w:rsidR="00000000" w:rsidDel="00000000" w:rsidP="00000000" w:rsidRDefault="00000000" w:rsidRPr="00000000" w14:paraId="0000008D">
      <w:pPr>
        <w:pBdr>
          <w:top w:color="auto" w:space="0" w:sz="0" w:val="none"/>
          <w:bottom w:color="auto" w:space="0" w:sz="0" w:val="none"/>
          <w:right w:color="auto" w:space="0" w:sz="0" w:val="none"/>
          <w:between w:color="auto" w:space="0" w:sz="0" w:val="none"/>
        </w:pBdr>
        <w:spacing w:after="240" w:before="240" w:line="480" w:lineRule="auto"/>
        <w:ind w:firstLine="720"/>
        <w:jc w:val="both"/>
        <w:rPr>
          <w:color w:val="1b1c1d"/>
        </w:rPr>
      </w:pPr>
      <w:r w:rsidDel="00000000" w:rsidR="00000000" w:rsidRPr="00000000">
        <w:rPr>
          <w:b w:val="1"/>
          <w:color w:val="1b1c1d"/>
          <w:rtl w:val="0"/>
        </w:rPr>
        <w:t xml:space="preserve">Scope:</w:t>
      </w:r>
      <w:r w:rsidDel="00000000" w:rsidR="00000000" w:rsidRPr="00000000">
        <w:rPr>
          <w:color w:val="1b1c1d"/>
          <w:rtl w:val="0"/>
        </w:rPr>
        <w:t xml:space="preserve"> This study focuses on designing and conceptualizing a dynamic ridesharing platform for Davao City, incorporating real-time passenger matching using a heuristic-based algorithm, dynamic route calculation with Dijkstra's, GIS visualization, and conceptually addressing dynamic pricing and key safety features. It will primarily involve:</w:t>
      </w:r>
    </w:p>
    <w:p w:rsidR="00000000" w:rsidDel="00000000" w:rsidP="00000000" w:rsidRDefault="00000000" w:rsidRPr="00000000" w14:paraId="0000008E">
      <w:pPr>
        <w:numPr>
          <w:ilvl w:val="0"/>
          <w:numId w:val="24"/>
        </w:numPr>
        <w:pBdr>
          <w:top w:color="auto" w:space="0" w:sz="0" w:val="none"/>
          <w:bottom w:color="auto" w:space="0" w:sz="0" w:val="none"/>
          <w:right w:color="auto" w:space="0" w:sz="0" w:val="none"/>
          <w:between w:color="auto" w:space="0" w:sz="0" w:val="none"/>
        </w:pBdr>
        <w:spacing w:after="0" w:afterAutospacing="0" w:before="240" w:line="480" w:lineRule="auto"/>
        <w:ind w:left="720" w:hanging="360"/>
        <w:rPr>
          <w:color w:val="1b1c1d"/>
        </w:rPr>
      </w:pPr>
      <w:r w:rsidDel="00000000" w:rsidR="00000000" w:rsidRPr="00000000">
        <w:rPr>
          <w:b w:val="1"/>
          <w:color w:val="1b1c1d"/>
          <w:rtl w:val="0"/>
        </w:rPr>
        <w:t xml:space="preserve">Core Features:</w:t>
        <w:br w:type="textWrapping"/>
      </w:r>
    </w:p>
    <w:p w:rsidR="00000000" w:rsidDel="00000000" w:rsidP="00000000" w:rsidRDefault="00000000" w:rsidRPr="00000000" w14:paraId="0000008F">
      <w:pPr>
        <w:numPr>
          <w:ilvl w:val="1"/>
          <w:numId w:val="24"/>
        </w:numPr>
        <w:pBdr>
          <w:top w:color="auto" w:space="0" w:sz="0" w:val="none"/>
          <w:bottom w:color="auto" w:space="0" w:sz="0" w:val="none"/>
          <w:right w:color="auto" w:space="0" w:sz="0" w:val="none"/>
          <w:between w:color="auto" w:space="0" w:sz="0" w:val="none"/>
        </w:pBdr>
        <w:spacing w:after="0" w:afterAutospacing="0" w:before="0" w:beforeAutospacing="0" w:line="480" w:lineRule="auto"/>
        <w:ind w:left="1440" w:hanging="360"/>
        <w:rPr>
          <w:color w:val="1b1c1d"/>
        </w:rPr>
      </w:pPr>
      <w:r w:rsidDel="00000000" w:rsidR="00000000" w:rsidRPr="00000000">
        <w:rPr>
          <w:color w:val="1b1c1d"/>
          <w:rtl w:val="0"/>
        </w:rPr>
        <w:t xml:space="preserve">User Registration and Profiles: Basic functionality for users (passengers and drivers) to create accounts.</w:t>
      </w:r>
    </w:p>
    <w:p w:rsidR="00000000" w:rsidDel="00000000" w:rsidP="00000000" w:rsidRDefault="00000000" w:rsidRPr="00000000" w14:paraId="00000090">
      <w:pPr>
        <w:numPr>
          <w:ilvl w:val="1"/>
          <w:numId w:val="24"/>
        </w:numPr>
        <w:pBdr>
          <w:top w:color="auto" w:space="0" w:sz="0" w:val="none"/>
          <w:bottom w:color="auto" w:space="0" w:sz="0" w:val="none"/>
          <w:right w:color="auto" w:space="0" w:sz="0" w:val="none"/>
          <w:between w:color="auto" w:space="0" w:sz="0" w:val="none"/>
        </w:pBdr>
        <w:spacing w:after="0" w:afterAutospacing="0" w:before="0" w:beforeAutospacing="0" w:line="480" w:lineRule="auto"/>
        <w:ind w:left="1440" w:hanging="360"/>
        <w:rPr>
          <w:color w:val="1b1c1d"/>
        </w:rPr>
      </w:pPr>
      <w:r w:rsidDel="00000000" w:rsidR="00000000" w:rsidRPr="00000000">
        <w:rPr>
          <w:color w:val="1b1c1d"/>
          <w:rtl w:val="0"/>
        </w:rPr>
        <w:t xml:space="preserve">Passenger Ride Request: The passenger can input their pickup location and destination.</w:t>
      </w:r>
    </w:p>
    <w:p w:rsidR="00000000" w:rsidDel="00000000" w:rsidP="00000000" w:rsidRDefault="00000000" w:rsidRPr="00000000" w14:paraId="00000091">
      <w:pPr>
        <w:numPr>
          <w:ilvl w:val="1"/>
          <w:numId w:val="24"/>
        </w:numPr>
        <w:pBdr>
          <w:top w:color="auto" w:space="0" w:sz="0" w:val="none"/>
          <w:bottom w:color="auto" w:space="0" w:sz="0" w:val="none"/>
          <w:right w:color="auto" w:space="0" w:sz="0" w:val="none"/>
          <w:between w:color="auto" w:space="0" w:sz="0" w:val="none"/>
        </w:pBdr>
        <w:spacing w:after="0" w:afterAutospacing="0" w:before="0" w:beforeAutospacing="0" w:line="480" w:lineRule="auto"/>
        <w:ind w:left="1440" w:hanging="360"/>
        <w:rPr>
          <w:color w:val="1b1c1d"/>
        </w:rPr>
      </w:pPr>
      <w:r w:rsidDel="00000000" w:rsidR="00000000" w:rsidRPr="00000000">
        <w:rPr>
          <w:color w:val="1b1c1d"/>
          <w:rtl w:val="0"/>
        </w:rPr>
        <w:t xml:space="preserve">Driver Availability Status: Drivers can set their status (available/unavailable).</w:t>
      </w:r>
    </w:p>
    <w:p w:rsidR="00000000" w:rsidDel="00000000" w:rsidP="00000000" w:rsidRDefault="00000000" w:rsidRPr="00000000" w14:paraId="00000092">
      <w:pPr>
        <w:numPr>
          <w:ilvl w:val="1"/>
          <w:numId w:val="24"/>
        </w:numPr>
        <w:pBdr>
          <w:top w:color="auto" w:space="0" w:sz="0" w:val="none"/>
          <w:bottom w:color="auto" w:space="0" w:sz="0" w:val="none"/>
          <w:right w:color="auto" w:space="0" w:sz="0" w:val="none"/>
          <w:between w:color="auto" w:space="0" w:sz="0" w:val="none"/>
        </w:pBdr>
        <w:spacing w:after="0" w:afterAutospacing="0" w:before="0" w:beforeAutospacing="0" w:line="480" w:lineRule="auto"/>
        <w:ind w:left="1440" w:hanging="360"/>
        <w:rPr>
          <w:color w:val="1b1c1d"/>
        </w:rPr>
      </w:pPr>
      <w:r w:rsidDel="00000000" w:rsidR="00000000" w:rsidRPr="00000000">
        <w:rPr>
          <w:color w:val="1b1c1d"/>
          <w:rtl w:val="0"/>
        </w:rPr>
        <w:t xml:space="preserve">Real-time Location Tracking (GIS-based): Displaying the real-time location of available drivers and the passenger (once a ride is requested) on a map interface.</w:t>
      </w:r>
    </w:p>
    <w:p w:rsidR="00000000" w:rsidDel="00000000" w:rsidP="00000000" w:rsidRDefault="00000000" w:rsidRPr="00000000" w14:paraId="00000093">
      <w:pPr>
        <w:numPr>
          <w:ilvl w:val="1"/>
          <w:numId w:val="24"/>
        </w:numPr>
        <w:pBdr>
          <w:top w:color="auto" w:space="0" w:sz="0" w:val="none"/>
          <w:bottom w:color="auto" w:space="0" w:sz="0" w:val="none"/>
          <w:right w:color="auto" w:space="0" w:sz="0" w:val="none"/>
          <w:between w:color="auto" w:space="0" w:sz="0" w:val="none"/>
        </w:pBdr>
        <w:spacing w:after="0" w:afterAutospacing="0" w:before="0" w:beforeAutospacing="0" w:line="480" w:lineRule="auto"/>
        <w:ind w:left="1440" w:hanging="360"/>
        <w:rPr>
          <w:color w:val="1b1c1d"/>
        </w:rPr>
      </w:pPr>
      <w:r w:rsidDel="00000000" w:rsidR="00000000" w:rsidRPr="00000000">
        <w:rPr>
          <w:color w:val="1b1c1d"/>
          <w:rtl w:val="0"/>
        </w:rPr>
        <w:t xml:space="preserve">Dynamic On-Route Passenger Matching (Heuristic-Based): The core logic for identifying available drivers whose current route is compatible with a new passenger's request and applying heuristic rules to determine the best match.</w:t>
      </w:r>
    </w:p>
    <w:p w:rsidR="00000000" w:rsidDel="00000000" w:rsidP="00000000" w:rsidRDefault="00000000" w:rsidRPr="00000000" w14:paraId="00000094">
      <w:pPr>
        <w:numPr>
          <w:ilvl w:val="1"/>
          <w:numId w:val="24"/>
        </w:numPr>
        <w:pBdr>
          <w:top w:color="auto" w:space="0" w:sz="0" w:val="none"/>
          <w:bottom w:color="auto" w:space="0" w:sz="0" w:val="none"/>
          <w:right w:color="auto" w:space="0" w:sz="0" w:val="none"/>
          <w:between w:color="auto" w:space="0" w:sz="0" w:val="none"/>
        </w:pBdr>
        <w:spacing w:after="0" w:afterAutospacing="0" w:before="0" w:beforeAutospacing="0" w:line="480" w:lineRule="auto"/>
        <w:ind w:left="1440" w:hanging="360"/>
        <w:rPr>
          <w:color w:val="1b1c1d"/>
        </w:rPr>
      </w:pPr>
      <w:r w:rsidDel="00000000" w:rsidR="00000000" w:rsidRPr="00000000">
        <w:rPr>
          <w:color w:val="1b1c1d"/>
          <w:rtl w:val="0"/>
        </w:rPr>
        <w:t xml:space="preserve">Ride Offer Notification (Driver): Notifying a driver when a potential on-route match is found, including details about the passenger and detour.</w:t>
      </w:r>
    </w:p>
    <w:p w:rsidR="00000000" w:rsidDel="00000000" w:rsidP="00000000" w:rsidRDefault="00000000" w:rsidRPr="00000000" w14:paraId="00000095">
      <w:pPr>
        <w:numPr>
          <w:ilvl w:val="1"/>
          <w:numId w:val="24"/>
        </w:numPr>
        <w:pBdr>
          <w:top w:color="auto" w:space="0" w:sz="0" w:val="none"/>
          <w:bottom w:color="auto" w:space="0" w:sz="0" w:val="none"/>
          <w:right w:color="auto" w:space="0" w:sz="0" w:val="none"/>
          <w:between w:color="auto" w:space="0" w:sz="0" w:val="none"/>
        </w:pBdr>
        <w:spacing w:after="0" w:afterAutospacing="0" w:before="0" w:beforeAutospacing="0" w:line="480" w:lineRule="auto"/>
        <w:ind w:left="1440" w:hanging="360"/>
        <w:rPr>
          <w:color w:val="1b1c1d"/>
        </w:rPr>
      </w:pPr>
      <w:r w:rsidDel="00000000" w:rsidR="00000000" w:rsidRPr="00000000">
        <w:rPr>
          <w:color w:val="1b1c1d"/>
          <w:rtl w:val="0"/>
        </w:rPr>
        <w:t xml:space="preserve">Ride Acceptance/Rejection (Driver): The Driver can accept or reject a ride offer.</w:t>
      </w:r>
    </w:p>
    <w:p w:rsidR="00000000" w:rsidDel="00000000" w:rsidP="00000000" w:rsidRDefault="00000000" w:rsidRPr="00000000" w14:paraId="00000096">
      <w:pPr>
        <w:numPr>
          <w:ilvl w:val="1"/>
          <w:numId w:val="24"/>
        </w:numPr>
        <w:pBdr>
          <w:top w:color="auto" w:space="0" w:sz="0" w:val="none"/>
          <w:bottom w:color="auto" w:space="0" w:sz="0" w:val="none"/>
          <w:right w:color="auto" w:space="0" w:sz="0" w:val="none"/>
          <w:between w:color="auto" w:space="0" w:sz="0" w:val="none"/>
        </w:pBdr>
        <w:spacing w:after="0" w:afterAutospacing="0" w:before="0" w:beforeAutospacing="0" w:line="480" w:lineRule="auto"/>
        <w:ind w:left="1440" w:hanging="360"/>
        <w:rPr>
          <w:color w:val="1b1c1d"/>
        </w:rPr>
      </w:pPr>
      <w:r w:rsidDel="00000000" w:rsidR="00000000" w:rsidRPr="00000000">
        <w:rPr>
          <w:color w:val="1b1c1d"/>
          <w:rtl w:val="0"/>
        </w:rPr>
        <w:t xml:space="preserve">Dynamic Route Calculation (Dijkstra's based): Calculating the optimal route for a driver, including dynamically updating the route to incorporate accepted on-route pickups and subsequent drop-offs.</w:t>
      </w:r>
    </w:p>
    <w:p w:rsidR="00000000" w:rsidDel="00000000" w:rsidP="00000000" w:rsidRDefault="00000000" w:rsidRPr="00000000" w14:paraId="00000097">
      <w:pPr>
        <w:numPr>
          <w:ilvl w:val="1"/>
          <w:numId w:val="24"/>
        </w:numPr>
        <w:pBdr>
          <w:top w:color="auto" w:space="0" w:sz="0" w:val="none"/>
          <w:bottom w:color="auto" w:space="0" w:sz="0" w:val="none"/>
          <w:right w:color="auto" w:space="0" w:sz="0" w:val="none"/>
          <w:between w:color="auto" w:space="0" w:sz="0" w:val="none"/>
        </w:pBdr>
        <w:spacing w:after="0" w:afterAutospacing="0" w:before="0" w:beforeAutospacing="0" w:line="480" w:lineRule="auto"/>
        <w:ind w:left="1440" w:hanging="360"/>
        <w:rPr>
          <w:color w:val="1b1c1d"/>
        </w:rPr>
      </w:pPr>
      <w:r w:rsidDel="00000000" w:rsidR="00000000" w:rsidRPr="00000000">
        <w:rPr>
          <w:color w:val="1b1c1d"/>
          <w:rtl w:val="0"/>
        </w:rPr>
        <w:t xml:space="preserve">In-App Navigation Guidance (GIS Visualization): Displaying the calculated route on the driver's map interface with visual cues for navigation, pickup points, and drop-off points. This includes the specifically designed and qualitatively evaluated GIS visualizations.</w:t>
      </w:r>
    </w:p>
    <w:p w:rsidR="00000000" w:rsidDel="00000000" w:rsidP="00000000" w:rsidRDefault="00000000" w:rsidRPr="00000000" w14:paraId="00000098">
      <w:pPr>
        <w:numPr>
          <w:ilvl w:val="1"/>
          <w:numId w:val="24"/>
        </w:numPr>
        <w:pBdr>
          <w:top w:color="auto" w:space="0" w:sz="0" w:val="none"/>
          <w:bottom w:color="auto" w:space="0" w:sz="0" w:val="none"/>
          <w:right w:color="auto" w:space="0" w:sz="0" w:val="none"/>
          <w:between w:color="auto" w:space="0" w:sz="0" w:val="none"/>
        </w:pBdr>
        <w:spacing w:after="0" w:afterAutospacing="0" w:before="0" w:beforeAutospacing="0" w:line="480" w:lineRule="auto"/>
        <w:ind w:left="1440" w:hanging="360"/>
        <w:rPr>
          <w:color w:val="1b1c1d"/>
        </w:rPr>
      </w:pPr>
      <w:r w:rsidDel="00000000" w:rsidR="00000000" w:rsidRPr="00000000">
        <w:rPr>
          <w:color w:val="1b1c1d"/>
          <w:rtl w:val="0"/>
        </w:rPr>
        <w:t xml:space="preserve">Ride Progress Tracking (Passenger): Displaying the driver's location and the planned route on the passenger's map once a match is accepted.</w:t>
      </w:r>
    </w:p>
    <w:p w:rsidR="00000000" w:rsidDel="00000000" w:rsidP="00000000" w:rsidRDefault="00000000" w:rsidRPr="00000000" w14:paraId="00000099">
      <w:pPr>
        <w:numPr>
          <w:ilvl w:val="0"/>
          <w:numId w:val="24"/>
        </w:numPr>
        <w:pBdr>
          <w:top w:color="auto" w:space="0" w:sz="0" w:val="none"/>
          <w:bottom w:color="auto" w:space="0" w:sz="0" w:val="none"/>
          <w:right w:color="auto" w:space="0" w:sz="0" w:val="none"/>
          <w:between w:color="auto" w:space="0" w:sz="0" w:val="none"/>
        </w:pBdr>
        <w:spacing w:after="0" w:afterAutospacing="0" w:before="0" w:beforeAutospacing="0" w:line="480" w:lineRule="auto"/>
        <w:ind w:left="720" w:hanging="360"/>
        <w:rPr>
          <w:color w:val="1b1c1d"/>
        </w:rPr>
      </w:pPr>
      <w:r w:rsidDel="00000000" w:rsidR="00000000" w:rsidRPr="00000000">
        <w:rPr>
          <w:b w:val="1"/>
          <w:color w:val="1b1c1d"/>
          <w:rtl w:val="0"/>
        </w:rPr>
        <w:t xml:space="preserve">Conceptual Features:</w:t>
        <w:br w:type="textWrapping"/>
      </w:r>
    </w:p>
    <w:p w:rsidR="00000000" w:rsidDel="00000000" w:rsidP="00000000" w:rsidRDefault="00000000" w:rsidRPr="00000000" w14:paraId="0000009A">
      <w:pPr>
        <w:numPr>
          <w:ilvl w:val="1"/>
          <w:numId w:val="24"/>
        </w:numPr>
        <w:pBdr>
          <w:top w:color="auto" w:space="0" w:sz="0" w:val="none"/>
          <w:bottom w:color="auto" w:space="0" w:sz="0" w:val="none"/>
          <w:right w:color="auto" w:space="0" w:sz="0" w:val="none"/>
          <w:between w:color="auto" w:space="0" w:sz="0" w:val="none"/>
        </w:pBdr>
        <w:spacing w:after="0" w:afterAutospacing="0" w:before="0" w:beforeAutospacing="0" w:line="480" w:lineRule="auto"/>
        <w:ind w:left="1440" w:hanging="360"/>
        <w:rPr>
          <w:color w:val="1b1c1d"/>
        </w:rPr>
      </w:pPr>
      <w:r w:rsidDel="00000000" w:rsidR="00000000" w:rsidRPr="00000000">
        <w:rPr>
          <w:color w:val="1b1c1d"/>
          <w:rtl w:val="0"/>
        </w:rPr>
        <w:t xml:space="preserve">Dynamic Pricing Mechanism: The logic and rules for adjusting fares in real-time based on factors like demand (observed through request volume), supply, distance, time, and potential detours for shared rides.</w:t>
      </w:r>
    </w:p>
    <w:p w:rsidR="00000000" w:rsidDel="00000000" w:rsidP="00000000" w:rsidRDefault="00000000" w:rsidRPr="00000000" w14:paraId="0000009B">
      <w:pPr>
        <w:numPr>
          <w:ilvl w:val="1"/>
          <w:numId w:val="24"/>
        </w:numPr>
        <w:pBdr>
          <w:top w:color="auto" w:space="0" w:sz="0" w:val="none"/>
          <w:bottom w:color="auto" w:space="0" w:sz="0" w:val="none"/>
          <w:right w:color="auto" w:space="0" w:sz="0" w:val="none"/>
          <w:between w:color="auto" w:space="0" w:sz="0" w:val="none"/>
        </w:pBdr>
        <w:spacing w:after="0" w:afterAutospacing="0" w:before="0" w:beforeAutospacing="0" w:line="480" w:lineRule="auto"/>
        <w:ind w:left="1440" w:hanging="360"/>
        <w:rPr>
          <w:color w:val="1b1c1d"/>
        </w:rPr>
      </w:pPr>
      <w:r w:rsidDel="00000000" w:rsidR="00000000" w:rsidRPr="00000000">
        <w:rPr>
          <w:color w:val="1b1c1d"/>
          <w:rtl w:val="0"/>
        </w:rPr>
        <w:t xml:space="preserve">Fare Calculation and Display: Showing the calculated fare to the passenger (potentially an estimate before the ride and final after).</w:t>
      </w:r>
    </w:p>
    <w:p w:rsidR="00000000" w:rsidDel="00000000" w:rsidP="00000000" w:rsidRDefault="00000000" w:rsidRPr="00000000" w14:paraId="0000009C">
      <w:pPr>
        <w:numPr>
          <w:ilvl w:val="1"/>
          <w:numId w:val="24"/>
        </w:numPr>
        <w:pBdr>
          <w:top w:color="auto" w:space="0" w:sz="0" w:val="none"/>
          <w:bottom w:color="auto" w:space="0" w:sz="0" w:val="none"/>
          <w:right w:color="auto" w:space="0" w:sz="0" w:val="none"/>
          <w:between w:color="auto" w:space="0" w:sz="0" w:val="none"/>
        </w:pBdr>
        <w:spacing w:after="0" w:afterAutospacing="0" w:before="0" w:beforeAutospacing="0" w:line="480" w:lineRule="auto"/>
        <w:ind w:left="1440" w:hanging="360"/>
        <w:rPr>
          <w:color w:val="1b1c1d"/>
        </w:rPr>
      </w:pPr>
      <w:r w:rsidDel="00000000" w:rsidR="00000000" w:rsidRPr="00000000">
        <w:rPr>
          <w:color w:val="1b1c1d"/>
          <w:rtl w:val="0"/>
        </w:rPr>
        <w:t xml:space="preserve">Digital Payment Integration: Mechanisms for handling payments through digital wallets (e.g., PayMongo, GCash, GrabPay) or other methods.</w:t>
      </w:r>
    </w:p>
    <w:p w:rsidR="00000000" w:rsidDel="00000000" w:rsidP="00000000" w:rsidRDefault="00000000" w:rsidRPr="00000000" w14:paraId="0000009D">
      <w:pPr>
        <w:numPr>
          <w:ilvl w:val="1"/>
          <w:numId w:val="24"/>
        </w:numPr>
        <w:pBdr>
          <w:top w:color="auto" w:space="0" w:sz="0" w:val="none"/>
          <w:bottom w:color="auto" w:space="0" w:sz="0" w:val="none"/>
          <w:right w:color="auto" w:space="0" w:sz="0" w:val="none"/>
          <w:between w:color="auto" w:space="0" w:sz="0" w:val="none"/>
        </w:pBdr>
        <w:spacing w:after="0" w:afterAutospacing="0" w:before="0" w:beforeAutospacing="0" w:line="480" w:lineRule="auto"/>
        <w:ind w:left="1440" w:hanging="360"/>
        <w:rPr>
          <w:color w:val="1b1c1d"/>
        </w:rPr>
      </w:pPr>
      <w:r w:rsidDel="00000000" w:rsidR="00000000" w:rsidRPr="00000000">
        <w:rPr>
          <w:color w:val="1b1c1d"/>
          <w:rtl w:val="0"/>
        </w:rPr>
        <w:t xml:space="preserve">User Authentication and Security: Robust login, password management, and data protection measures.</w:t>
      </w:r>
    </w:p>
    <w:p w:rsidR="00000000" w:rsidDel="00000000" w:rsidP="00000000" w:rsidRDefault="00000000" w:rsidRPr="00000000" w14:paraId="0000009E">
      <w:pPr>
        <w:numPr>
          <w:ilvl w:val="1"/>
          <w:numId w:val="24"/>
        </w:numPr>
        <w:pBdr>
          <w:top w:color="auto" w:space="0" w:sz="0" w:val="none"/>
          <w:bottom w:color="auto" w:space="0" w:sz="0" w:val="none"/>
          <w:right w:color="auto" w:space="0" w:sz="0" w:val="none"/>
          <w:between w:color="auto" w:space="0" w:sz="0" w:val="none"/>
        </w:pBdr>
        <w:spacing w:after="0" w:afterAutospacing="0" w:before="0" w:beforeAutospacing="0" w:line="480" w:lineRule="auto"/>
        <w:ind w:left="1440" w:hanging="360"/>
        <w:rPr>
          <w:color w:val="1b1c1d"/>
        </w:rPr>
      </w:pPr>
      <w:r w:rsidDel="00000000" w:rsidR="00000000" w:rsidRPr="00000000">
        <w:rPr>
          <w:color w:val="1b1c1d"/>
          <w:rtl w:val="0"/>
        </w:rPr>
        <w:t xml:space="preserve">Driver Verification: Processes for verifying driver identity and background.</w:t>
      </w:r>
    </w:p>
    <w:p w:rsidR="00000000" w:rsidDel="00000000" w:rsidP="00000000" w:rsidRDefault="00000000" w:rsidRPr="00000000" w14:paraId="0000009F">
      <w:pPr>
        <w:numPr>
          <w:ilvl w:val="1"/>
          <w:numId w:val="24"/>
        </w:numPr>
        <w:pBdr>
          <w:top w:color="auto" w:space="0" w:sz="0" w:val="none"/>
          <w:bottom w:color="auto" w:space="0" w:sz="0" w:val="none"/>
          <w:right w:color="auto" w:space="0" w:sz="0" w:val="none"/>
          <w:between w:color="auto" w:space="0" w:sz="0" w:val="none"/>
        </w:pBdr>
        <w:spacing w:after="0" w:afterAutospacing="0" w:before="0" w:beforeAutospacing="0" w:line="480" w:lineRule="auto"/>
        <w:ind w:left="1440" w:hanging="360"/>
        <w:rPr>
          <w:color w:val="1b1c1d"/>
        </w:rPr>
      </w:pPr>
      <w:r w:rsidDel="00000000" w:rsidR="00000000" w:rsidRPr="00000000">
        <w:rPr>
          <w:color w:val="1b1c1d"/>
          <w:rtl w:val="0"/>
        </w:rPr>
        <w:t xml:space="preserve">In-App Emergency Button: A feature for users to quickly contact emergency services or the platform's support.</w:t>
      </w:r>
    </w:p>
    <w:p w:rsidR="00000000" w:rsidDel="00000000" w:rsidP="00000000" w:rsidRDefault="00000000" w:rsidRPr="00000000" w14:paraId="000000A0">
      <w:pPr>
        <w:numPr>
          <w:ilvl w:val="1"/>
          <w:numId w:val="24"/>
        </w:numPr>
        <w:pBdr>
          <w:top w:color="auto" w:space="0" w:sz="0" w:val="none"/>
          <w:bottom w:color="auto" w:space="0" w:sz="0" w:val="none"/>
          <w:right w:color="auto" w:space="0" w:sz="0" w:val="none"/>
          <w:between w:color="auto" w:space="0" w:sz="0" w:val="none"/>
        </w:pBdr>
        <w:spacing w:after="0" w:afterAutospacing="0" w:before="0" w:beforeAutospacing="0" w:line="480" w:lineRule="auto"/>
        <w:ind w:left="1440" w:hanging="360"/>
        <w:rPr>
          <w:color w:val="1b1c1d"/>
        </w:rPr>
      </w:pPr>
      <w:r w:rsidDel="00000000" w:rsidR="00000000" w:rsidRPr="00000000">
        <w:rPr>
          <w:color w:val="1b1c1d"/>
          <w:rtl w:val="0"/>
        </w:rPr>
        <w:t xml:space="preserve">Ride History and Receipts: Access to past trip details and payment receipts.</w:t>
      </w:r>
    </w:p>
    <w:p w:rsidR="00000000" w:rsidDel="00000000" w:rsidP="00000000" w:rsidRDefault="00000000" w:rsidRPr="00000000" w14:paraId="000000A1">
      <w:pPr>
        <w:numPr>
          <w:ilvl w:val="1"/>
          <w:numId w:val="24"/>
        </w:numPr>
        <w:pBdr>
          <w:top w:color="auto" w:space="0" w:sz="0" w:val="none"/>
          <w:bottom w:color="auto" w:space="0" w:sz="0" w:val="none"/>
          <w:right w:color="auto" w:space="0" w:sz="0" w:val="none"/>
          <w:between w:color="auto" w:space="0" w:sz="0" w:val="none"/>
        </w:pBdr>
        <w:spacing w:after="240" w:before="0" w:beforeAutospacing="0" w:line="480" w:lineRule="auto"/>
        <w:ind w:left="1440" w:hanging="360"/>
        <w:rPr>
          <w:color w:val="1b1c1d"/>
        </w:rPr>
      </w:pPr>
      <w:r w:rsidDel="00000000" w:rsidR="00000000" w:rsidRPr="00000000">
        <w:rPr>
          <w:color w:val="1b1c1d"/>
          <w:rtl w:val="0"/>
        </w:rPr>
        <w:t xml:space="preserve">Driver/Passenger Rating and Review System: Allowing users to rate and review each other after a trip.</w:t>
      </w:r>
    </w:p>
    <w:p w:rsidR="00000000" w:rsidDel="00000000" w:rsidP="00000000" w:rsidRDefault="00000000" w:rsidRPr="00000000" w14:paraId="000000A2">
      <w:pPr>
        <w:pBdr>
          <w:top w:color="auto" w:space="0" w:sz="0" w:val="none"/>
          <w:bottom w:color="auto" w:space="0" w:sz="0" w:val="none"/>
          <w:right w:color="auto" w:space="0" w:sz="0" w:val="none"/>
          <w:between w:color="auto" w:space="0" w:sz="0" w:val="none"/>
        </w:pBdr>
        <w:spacing w:after="240" w:before="240" w:line="480" w:lineRule="auto"/>
        <w:jc w:val="both"/>
        <w:rPr>
          <w:color w:val="1b1c1d"/>
        </w:rPr>
      </w:pPr>
      <w:r w:rsidDel="00000000" w:rsidR="00000000" w:rsidRPr="00000000">
        <w:rPr>
          <w:b w:val="1"/>
          <w:color w:val="1b1c1d"/>
          <w:rtl w:val="0"/>
        </w:rPr>
        <w:t xml:space="preserve">Limitations:</w:t>
      </w:r>
      <w:r w:rsidDel="00000000" w:rsidR="00000000" w:rsidRPr="00000000">
        <w:rPr>
          <w:color w:val="1b1c1d"/>
          <w:rtl w:val="0"/>
        </w:rPr>
        <w:t xml:space="preserve"> This study is subject to the following limitations:</w:t>
      </w:r>
    </w:p>
    <w:p w:rsidR="00000000" w:rsidDel="00000000" w:rsidP="00000000" w:rsidRDefault="00000000" w:rsidRPr="00000000" w14:paraId="000000A3">
      <w:pPr>
        <w:numPr>
          <w:ilvl w:val="0"/>
          <w:numId w:val="61"/>
        </w:numPr>
        <w:pBdr>
          <w:top w:color="auto" w:space="0" w:sz="0" w:val="none"/>
          <w:bottom w:color="auto" w:space="0" w:sz="0" w:val="none"/>
          <w:right w:color="auto" w:space="0" w:sz="0" w:val="none"/>
          <w:between w:color="auto" w:space="0" w:sz="0" w:val="none"/>
        </w:pBdr>
        <w:spacing w:after="0" w:afterAutospacing="0" w:before="240" w:line="480" w:lineRule="auto"/>
        <w:ind w:left="720" w:hanging="360"/>
        <w:rPr>
          <w:color w:val="1b1c1d"/>
        </w:rPr>
      </w:pPr>
      <w:r w:rsidDel="00000000" w:rsidR="00000000" w:rsidRPr="00000000">
        <w:rPr>
          <w:b w:val="1"/>
          <w:color w:val="1b1c1d"/>
          <w:rtl w:val="0"/>
        </w:rPr>
        <w:t xml:space="preserve">Data Availability:</w:t>
      </w:r>
      <w:r w:rsidDel="00000000" w:rsidR="00000000" w:rsidRPr="00000000">
        <w:rPr>
          <w:color w:val="1b1c1d"/>
          <w:rtl w:val="0"/>
        </w:rPr>
        <w:t xml:space="preserve"> The availability of extensive real-time traffic, granular passenger demand, and historical pricing data for Davao City may limit the precision of the conceptual analysis for features not fully prototyped.</w:t>
      </w:r>
    </w:p>
    <w:p w:rsidR="00000000" w:rsidDel="00000000" w:rsidP="00000000" w:rsidRDefault="00000000" w:rsidRPr="00000000" w14:paraId="000000A4">
      <w:pPr>
        <w:numPr>
          <w:ilvl w:val="0"/>
          <w:numId w:val="61"/>
        </w:numPr>
        <w:pBdr>
          <w:top w:color="auto" w:space="0" w:sz="0" w:val="none"/>
          <w:bottom w:color="auto" w:space="0" w:sz="0" w:val="none"/>
          <w:right w:color="auto" w:space="0" w:sz="0" w:val="none"/>
          <w:between w:color="auto" w:space="0" w:sz="0" w:val="none"/>
        </w:pBdr>
        <w:spacing w:after="0" w:afterAutospacing="0" w:before="0" w:beforeAutospacing="0" w:line="480" w:lineRule="auto"/>
        <w:ind w:left="720" w:hanging="360"/>
        <w:rPr>
          <w:color w:val="1b1c1d"/>
        </w:rPr>
      </w:pPr>
      <w:r w:rsidDel="00000000" w:rsidR="00000000" w:rsidRPr="00000000">
        <w:rPr>
          <w:b w:val="1"/>
          <w:color w:val="1b1c1d"/>
          <w:rtl w:val="0"/>
        </w:rPr>
        <w:t xml:space="preserve">External Factors:</w:t>
      </w:r>
      <w:r w:rsidDel="00000000" w:rsidR="00000000" w:rsidRPr="00000000">
        <w:rPr>
          <w:color w:val="1b1c1d"/>
          <w:rtl w:val="0"/>
        </w:rPr>
        <w:t xml:space="preserve"> The study's analysis of potential impact may not fully account for all external factors influencing transportation, such as road closures, accidents, changes in local transportation regulations, or market competition from existing services.</w:t>
      </w:r>
    </w:p>
    <w:p w:rsidR="00000000" w:rsidDel="00000000" w:rsidP="00000000" w:rsidRDefault="00000000" w:rsidRPr="00000000" w14:paraId="000000A5">
      <w:pPr>
        <w:numPr>
          <w:ilvl w:val="0"/>
          <w:numId w:val="61"/>
        </w:numPr>
        <w:pBdr>
          <w:top w:color="auto" w:space="0" w:sz="0" w:val="none"/>
          <w:bottom w:color="auto" w:space="0" w:sz="0" w:val="none"/>
          <w:right w:color="auto" w:space="0" w:sz="0" w:val="none"/>
          <w:between w:color="auto" w:space="0" w:sz="0" w:val="none"/>
        </w:pBdr>
        <w:spacing w:after="0" w:afterAutospacing="0" w:before="0" w:beforeAutospacing="0" w:line="480" w:lineRule="auto"/>
        <w:ind w:left="720" w:hanging="360"/>
        <w:rPr>
          <w:color w:val="1b1c1d"/>
        </w:rPr>
      </w:pPr>
      <w:r w:rsidDel="00000000" w:rsidR="00000000" w:rsidRPr="00000000">
        <w:rPr>
          <w:b w:val="1"/>
          <w:color w:val="1b1c1d"/>
          <w:rtl w:val="0"/>
        </w:rPr>
        <w:t xml:space="preserve">Specific Vehicle Types:</w:t>
      </w:r>
      <w:r w:rsidDel="00000000" w:rsidR="00000000" w:rsidRPr="00000000">
        <w:rPr>
          <w:color w:val="1b1c1d"/>
          <w:rtl w:val="0"/>
        </w:rPr>
        <w:t xml:space="preserve"> The study may initially focus on a specific type of vehicle (e.g., 4-wheeled vehicles) and may not cover all potential modes of ridesharing (e.g., motorcycles) unless specified within the design.</w:t>
      </w:r>
    </w:p>
    <w:p w:rsidR="00000000" w:rsidDel="00000000" w:rsidP="00000000" w:rsidRDefault="00000000" w:rsidRPr="00000000" w14:paraId="000000A6">
      <w:pPr>
        <w:numPr>
          <w:ilvl w:val="0"/>
          <w:numId w:val="61"/>
        </w:numPr>
        <w:pBdr>
          <w:top w:color="auto" w:space="0" w:sz="0" w:val="none"/>
          <w:bottom w:color="auto" w:space="0" w:sz="0" w:val="none"/>
          <w:right w:color="auto" w:space="0" w:sz="0" w:val="none"/>
          <w:between w:color="auto" w:space="0" w:sz="0" w:val="none"/>
        </w:pBdr>
        <w:spacing w:after="0" w:afterAutospacing="0" w:before="0" w:beforeAutospacing="0" w:line="480" w:lineRule="auto"/>
        <w:ind w:left="720" w:hanging="360"/>
        <w:rPr>
          <w:color w:val="1b1c1d"/>
        </w:rPr>
      </w:pPr>
      <w:r w:rsidDel="00000000" w:rsidR="00000000" w:rsidRPr="00000000">
        <w:rPr>
          <w:b w:val="1"/>
          <w:color w:val="1b1c1d"/>
          <w:rtl w:val="0"/>
        </w:rPr>
        <w:t xml:space="preserve">Comprehensive Safety System:</w:t>
      </w:r>
      <w:r w:rsidDel="00000000" w:rsidR="00000000" w:rsidRPr="00000000">
        <w:rPr>
          <w:color w:val="1b1c1d"/>
          <w:rtl w:val="0"/>
        </w:rPr>
        <w:t xml:space="preserve"> While key safety features are included conceptually, developing a comprehensive, legally compliant safety and security framework for a real-world application is a complex task beyond this design-focused study's scope.</w:t>
      </w:r>
    </w:p>
    <w:p w:rsidR="00000000" w:rsidDel="00000000" w:rsidP="00000000" w:rsidRDefault="00000000" w:rsidRPr="00000000" w14:paraId="000000A7">
      <w:pPr>
        <w:numPr>
          <w:ilvl w:val="0"/>
          <w:numId w:val="61"/>
        </w:numPr>
        <w:pBdr>
          <w:top w:color="auto" w:space="0" w:sz="0" w:val="none"/>
          <w:bottom w:color="auto" w:space="0" w:sz="0" w:val="none"/>
          <w:right w:color="auto" w:space="0" w:sz="0" w:val="none"/>
          <w:between w:color="auto" w:space="0" w:sz="0" w:val="none"/>
        </w:pBdr>
        <w:spacing w:after="240" w:before="0" w:beforeAutospacing="0" w:line="480" w:lineRule="auto"/>
        <w:ind w:left="720" w:hanging="360"/>
        <w:rPr>
          <w:color w:val="1b1c1d"/>
        </w:rPr>
      </w:pPr>
      <w:r w:rsidDel="00000000" w:rsidR="00000000" w:rsidRPr="00000000">
        <w:rPr>
          <w:b w:val="1"/>
          <w:color w:val="1b1c1d"/>
          <w:rtl w:val="0"/>
        </w:rPr>
        <w:t xml:space="preserve">Handling of Cases and Exceptions:</w:t>
      </w:r>
      <w:r w:rsidDel="00000000" w:rsidR="00000000" w:rsidRPr="00000000">
        <w:rPr>
          <w:color w:val="1b1c1d"/>
          <w:rtl w:val="0"/>
        </w:rPr>
        <w:t xml:space="preserve"> The complexity of real-world scenarios, such as multiple simultaneous ride requests in the exact location, unexpected road closures not reflected in traffic data, passenger cancellations after a detour has begun, or driver issues, presents operational complexities that the prototype may only address at a basic level.</w:t>
      </w:r>
    </w:p>
    <w:p w:rsidR="00000000" w:rsidDel="00000000" w:rsidP="00000000" w:rsidRDefault="00000000" w:rsidRPr="00000000" w14:paraId="000000A8">
      <w:pPr>
        <w:pBdr>
          <w:top w:color="auto" w:space="0" w:sz="0" w:val="none"/>
          <w:bottom w:color="auto" w:space="0" w:sz="0" w:val="none"/>
          <w:right w:color="auto" w:space="0" w:sz="0" w:val="none"/>
          <w:between w:color="auto" w:space="0" w:sz="0" w:val="none"/>
        </w:pBdr>
        <w:spacing w:after="240" w:line="480" w:lineRule="auto"/>
        <w:ind w:left="720" w:firstLine="0"/>
        <w:jc w:val="both"/>
        <w:rPr>
          <w:b w:val="1"/>
          <w:color w:val="1b1c1d"/>
        </w:rPr>
      </w:pPr>
      <w:r w:rsidDel="00000000" w:rsidR="00000000" w:rsidRPr="00000000">
        <w:rPr>
          <w:rtl w:val="0"/>
        </w:rPr>
      </w:r>
    </w:p>
    <w:p w:rsidR="00000000" w:rsidDel="00000000" w:rsidP="00000000" w:rsidRDefault="00000000" w:rsidRPr="00000000" w14:paraId="000000A9">
      <w:pPr>
        <w:pBdr>
          <w:top w:color="auto" w:space="0" w:sz="0" w:val="none"/>
          <w:bottom w:color="auto" w:space="0" w:sz="0" w:val="none"/>
          <w:right w:color="auto" w:space="0" w:sz="0" w:val="none"/>
          <w:between w:color="auto" w:space="0" w:sz="0" w:val="none"/>
        </w:pBdr>
        <w:spacing w:after="240" w:line="480" w:lineRule="auto"/>
        <w:jc w:val="both"/>
        <w:rPr>
          <w:color w:val="1b1c1d"/>
        </w:rPr>
      </w:pPr>
      <w:r w:rsidDel="00000000" w:rsidR="00000000" w:rsidRPr="00000000">
        <w:rPr>
          <w:rtl w:val="0"/>
        </w:rPr>
      </w:r>
    </w:p>
    <w:p w:rsidR="00000000" w:rsidDel="00000000" w:rsidP="00000000" w:rsidRDefault="00000000" w:rsidRPr="00000000" w14:paraId="000000AA">
      <w:pPr>
        <w:pBdr>
          <w:top w:color="auto" w:space="0" w:sz="0" w:val="none"/>
          <w:bottom w:color="auto" w:space="0" w:sz="0" w:val="none"/>
          <w:right w:color="auto" w:space="0" w:sz="0" w:val="none"/>
          <w:between w:color="auto" w:space="0" w:sz="0" w:val="none"/>
        </w:pBdr>
        <w:spacing w:after="240" w:line="480" w:lineRule="auto"/>
        <w:jc w:val="both"/>
        <w:rPr>
          <w:color w:val="1b1c1d"/>
        </w:rPr>
      </w:pPr>
      <w:r w:rsidDel="00000000" w:rsidR="00000000" w:rsidRPr="00000000">
        <w:rPr>
          <w:rtl w:val="0"/>
        </w:rPr>
      </w:r>
    </w:p>
    <w:p w:rsidR="00000000" w:rsidDel="00000000" w:rsidP="00000000" w:rsidRDefault="00000000" w:rsidRPr="00000000" w14:paraId="000000AB">
      <w:pPr>
        <w:pBdr>
          <w:top w:color="auto" w:space="0" w:sz="0" w:val="none"/>
          <w:bottom w:color="auto" w:space="0" w:sz="0" w:val="none"/>
          <w:right w:color="auto" w:space="0" w:sz="0" w:val="none"/>
          <w:between w:color="auto" w:space="0" w:sz="0" w:val="none"/>
        </w:pBdr>
        <w:spacing w:after="240" w:line="480" w:lineRule="auto"/>
        <w:jc w:val="both"/>
        <w:rPr>
          <w:color w:val="1b1c1d"/>
        </w:rPr>
      </w:pPr>
      <w:r w:rsidDel="00000000" w:rsidR="00000000" w:rsidRPr="00000000">
        <w:rPr>
          <w:rtl w:val="0"/>
        </w:rPr>
      </w:r>
    </w:p>
    <w:p w:rsidR="00000000" w:rsidDel="00000000" w:rsidP="00000000" w:rsidRDefault="00000000" w:rsidRPr="00000000" w14:paraId="000000AC">
      <w:pPr>
        <w:pBdr>
          <w:top w:color="auto" w:space="0" w:sz="0" w:val="none"/>
          <w:bottom w:color="auto" w:space="0" w:sz="0" w:val="none"/>
          <w:right w:color="auto" w:space="0" w:sz="0" w:val="none"/>
          <w:between w:color="auto" w:space="0" w:sz="0" w:val="none"/>
        </w:pBdr>
        <w:spacing w:after="240" w:line="480" w:lineRule="auto"/>
        <w:jc w:val="both"/>
        <w:rPr>
          <w:color w:val="1b1c1d"/>
        </w:rPr>
      </w:pPr>
      <w:r w:rsidDel="00000000" w:rsidR="00000000" w:rsidRPr="00000000">
        <w:rPr>
          <w:rtl w:val="0"/>
        </w:rPr>
      </w:r>
    </w:p>
    <w:p w:rsidR="00000000" w:rsidDel="00000000" w:rsidP="00000000" w:rsidRDefault="00000000" w:rsidRPr="00000000" w14:paraId="000000AD">
      <w:pPr>
        <w:pBdr>
          <w:top w:color="auto" w:space="0" w:sz="0" w:val="none"/>
          <w:bottom w:color="auto" w:space="0" w:sz="0" w:val="none"/>
          <w:right w:color="auto" w:space="0" w:sz="0" w:val="none"/>
          <w:between w:color="auto" w:space="0" w:sz="0" w:val="none"/>
        </w:pBdr>
        <w:spacing w:after="240" w:line="480" w:lineRule="auto"/>
        <w:jc w:val="both"/>
        <w:rPr>
          <w:color w:val="1b1c1d"/>
        </w:rPr>
      </w:pPr>
      <w:r w:rsidDel="00000000" w:rsidR="00000000" w:rsidRPr="00000000">
        <w:rPr>
          <w:rtl w:val="0"/>
        </w:rPr>
      </w:r>
    </w:p>
    <w:p w:rsidR="00000000" w:rsidDel="00000000" w:rsidP="00000000" w:rsidRDefault="00000000" w:rsidRPr="00000000" w14:paraId="000000AE">
      <w:pPr>
        <w:pBdr>
          <w:top w:color="auto" w:space="0" w:sz="0" w:val="none"/>
          <w:bottom w:color="auto" w:space="0" w:sz="0" w:val="none"/>
          <w:right w:color="auto" w:space="0" w:sz="0" w:val="none"/>
          <w:between w:color="auto" w:space="0" w:sz="0" w:val="none"/>
        </w:pBdr>
        <w:spacing w:after="240" w:line="480" w:lineRule="auto"/>
        <w:jc w:val="both"/>
        <w:rPr>
          <w:color w:val="1b1c1d"/>
        </w:rPr>
      </w:pPr>
      <w:r w:rsidDel="00000000" w:rsidR="00000000" w:rsidRPr="00000000">
        <w:rPr>
          <w:rtl w:val="0"/>
        </w:rPr>
      </w:r>
    </w:p>
    <w:p w:rsidR="00000000" w:rsidDel="00000000" w:rsidP="00000000" w:rsidRDefault="00000000" w:rsidRPr="00000000" w14:paraId="000000AF">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480" w:lineRule="auto"/>
        <w:jc w:val="left"/>
        <w:rPr>
          <w:b w:val="1"/>
          <w:color w:val="1b1c1d"/>
          <w:sz w:val="22"/>
          <w:szCs w:val="22"/>
        </w:rPr>
      </w:pPr>
      <w:bookmarkStart w:colFirst="0" w:colLast="0" w:name="_usecy8qbi3dn" w:id="10"/>
      <w:bookmarkEnd w:id="10"/>
      <w:r w:rsidDel="00000000" w:rsidR="00000000" w:rsidRPr="00000000">
        <w:rPr>
          <w:rtl w:val="0"/>
        </w:rPr>
      </w:r>
    </w:p>
    <w:p w:rsidR="00000000" w:rsidDel="00000000" w:rsidP="00000000" w:rsidRDefault="00000000" w:rsidRPr="00000000" w14:paraId="000000B0">
      <w:pPr>
        <w:spacing w:line="480" w:lineRule="auto"/>
        <w:rPr/>
      </w:pPr>
      <w:r w:rsidDel="00000000" w:rsidR="00000000" w:rsidRPr="00000000">
        <w:rPr>
          <w:rtl w:val="0"/>
        </w:rPr>
      </w:r>
    </w:p>
    <w:p w:rsidR="00000000" w:rsidDel="00000000" w:rsidP="00000000" w:rsidRDefault="00000000" w:rsidRPr="00000000" w14:paraId="000000B1">
      <w:pPr>
        <w:spacing w:line="480" w:lineRule="auto"/>
        <w:rPr/>
      </w:pPr>
      <w:r w:rsidDel="00000000" w:rsidR="00000000" w:rsidRPr="00000000">
        <w:rPr>
          <w:rtl w:val="0"/>
        </w:rPr>
      </w:r>
    </w:p>
    <w:p w:rsidR="00000000" w:rsidDel="00000000" w:rsidP="00000000" w:rsidRDefault="00000000" w:rsidRPr="00000000" w14:paraId="000000B2">
      <w:pPr>
        <w:spacing w:line="480" w:lineRule="auto"/>
        <w:rPr/>
      </w:pPr>
      <w:r w:rsidDel="00000000" w:rsidR="00000000" w:rsidRPr="00000000">
        <w:rPr>
          <w:rtl w:val="0"/>
        </w:rPr>
      </w:r>
    </w:p>
    <w:p w:rsidR="00000000" w:rsidDel="00000000" w:rsidP="00000000" w:rsidRDefault="00000000" w:rsidRPr="00000000" w14:paraId="000000B3">
      <w:pPr>
        <w:spacing w:line="480" w:lineRule="auto"/>
        <w:rPr/>
      </w:pPr>
      <w:r w:rsidDel="00000000" w:rsidR="00000000" w:rsidRPr="00000000">
        <w:rPr>
          <w:rtl w:val="0"/>
        </w:rPr>
      </w:r>
    </w:p>
    <w:p w:rsidR="00000000" w:rsidDel="00000000" w:rsidP="00000000" w:rsidRDefault="00000000" w:rsidRPr="00000000" w14:paraId="000000B4">
      <w:pPr>
        <w:spacing w:line="480" w:lineRule="auto"/>
        <w:rPr/>
      </w:pPr>
      <w:r w:rsidDel="00000000" w:rsidR="00000000" w:rsidRPr="00000000">
        <w:rPr>
          <w:rtl w:val="0"/>
        </w:rPr>
      </w:r>
    </w:p>
    <w:p w:rsidR="00000000" w:rsidDel="00000000" w:rsidP="00000000" w:rsidRDefault="00000000" w:rsidRPr="00000000" w14:paraId="000000B5">
      <w:pPr>
        <w:spacing w:line="480" w:lineRule="auto"/>
        <w:rPr/>
      </w:pPr>
      <w:r w:rsidDel="00000000" w:rsidR="00000000" w:rsidRPr="00000000">
        <w:rPr>
          <w:rtl w:val="0"/>
        </w:rPr>
      </w:r>
    </w:p>
    <w:p w:rsidR="00000000" w:rsidDel="00000000" w:rsidP="00000000" w:rsidRDefault="00000000" w:rsidRPr="00000000" w14:paraId="000000B6">
      <w:pPr>
        <w:spacing w:line="480" w:lineRule="auto"/>
        <w:rPr/>
      </w:pPr>
      <w:r w:rsidDel="00000000" w:rsidR="00000000" w:rsidRPr="00000000">
        <w:rPr>
          <w:rtl w:val="0"/>
        </w:rPr>
      </w:r>
    </w:p>
    <w:p w:rsidR="00000000" w:rsidDel="00000000" w:rsidP="00000000" w:rsidRDefault="00000000" w:rsidRPr="00000000" w14:paraId="000000B7">
      <w:pPr>
        <w:spacing w:line="480" w:lineRule="auto"/>
        <w:rPr/>
      </w:pPr>
      <w:r w:rsidDel="00000000" w:rsidR="00000000" w:rsidRPr="00000000">
        <w:rPr>
          <w:rtl w:val="0"/>
        </w:rPr>
      </w:r>
    </w:p>
    <w:p w:rsidR="00000000" w:rsidDel="00000000" w:rsidP="00000000" w:rsidRDefault="00000000" w:rsidRPr="00000000" w14:paraId="000000B8">
      <w:pPr>
        <w:spacing w:line="480" w:lineRule="auto"/>
        <w:rPr/>
      </w:pPr>
      <w:r w:rsidDel="00000000" w:rsidR="00000000" w:rsidRPr="00000000">
        <w:rPr>
          <w:rtl w:val="0"/>
        </w:rPr>
      </w:r>
    </w:p>
    <w:p w:rsidR="00000000" w:rsidDel="00000000" w:rsidP="00000000" w:rsidRDefault="00000000" w:rsidRPr="00000000" w14:paraId="000000B9">
      <w:pPr>
        <w:spacing w:line="480" w:lineRule="auto"/>
        <w:rPr/>
      </w:pPr>
      <w:r w:rsidDel="00000000" w:rsidR="00000000" w:rsidRPr="00000000">
        <w:rPr>
          <w:rtl w:val="0"/>
        </w:rPr>
      </w:r>
    </w:p>
    <w:p w:rsidR="00000000" w:rsidDel="00000000" w:rsidP="00000000" w:rsidRDefault="00000000" w:rsidRPr="00000000" w14:paraId="000000BA">
      <w:pPr>
        <w:spacing w:line="480" w:lineRule="auto"/>
        <w:rPr/>
      </w:pPr>
      <w:r w:rsidDel="00000000" w:rsidR="00000000" w:rsidRPr="00000000">
        <w:rPr>
          <w:rtl w:val="0"/>
        </w:rPr>
      </w:r>
    </w:p>
    <w:p w:rsidR="00000000" w:rsidDel="00000000" w:rsidP="00000000" w:rsidRDefault="00000000" w:rsidRPr="00000000" w14:paraId="000000BB">
      <w:pPr>
        <w:spacing w:line="480" w:lineRule="auto"/>
        <w:rPr/>
      </w:pPr>
      <w:r w:rsidDel="00000000" w:rsidR="00000000" w:rsidRPr="00000000">
        <w:rPr>
          <w:rtl w:val="0"/>
        </w:rPr>
      </w:r>
    </w:p>
    <w:p w:rsidR="00000000" w:rsidDel="00000000" w:rsidP="00000000" w:rsidRDefault="00000000" w:rsidRPr="00000000" w14:paraId="000000BC">
      <w:pPr>
        <w:spacing w:line="480" w:lineRule="auto"/>
        <w:rPr/>
      </w:pPr>
      <w:r w:rsidDel="00000000" w:rsidR="00000000" w:rsidRPr="00000000">
        <w:rPr>
          <w:rtl w:val="0"/>
        </w:rPr>
      </w:r>
    </w:p>
    <w:p w:rsidR="00000000" w:rsidDel="00000000" w:rsidP="00000000" w:rsidRDefault="00000000" w:rsidRPr="00000000" w14:paraId="000000BD">
      <w:pPr>
        <w:spacing w:line="480" w:lineRule="auto"/>
        <w:rPr/>
      </w:pPr>
      <w:r w:rsidDel="00000000" w:rsidR="00000000" w:rsidRPr="00000000">
        <w:rPr>
          <w:rtl w:val="0"/>
        </w:rPr>
      </w:r>
    </w:p>
    <w:p w:rsidR="00000000" w:rsidDel="00000000" w:rsidP="00000000" w:rsidRDefault="00000000" w:rsidRPr="00000000" w14:paraId="000000BE">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480" w:lineRule="auto"/>
        <w:jc w:val="center"/>
        <w:rPr>
          <w:b w:val="1"/>
          <w:color w:val="1b1c1d"/>
          <w:sz w:val="22"/>
          <w:szCs w:val="22"/>
        </w:rPr>
      </w:pPr>
      <w:bookmarkStart w:colFirst="0" w:colLast="0" w:name="_fufuht8f70v0" w:id="11"/>
      <w:bookmarkEnd w:id="11"/>
      <w:r w:rsidDel="00000000" w:rsidR="00000000" w:rsidRPr="00000000">
        <w:rPr>
          <w:b w:val="1"/>
          <w:color w:val="1b1c1d"/>
          <w:sz w:val="22"/>
          <w:szCs w:val="22"/>
          <w:rtl w:val="0"/>
        </w:rPr>
        <w:t xml:space="preserve">Chapter 2: Review of Related Literature and Studies</w:t>
      </w:r>
    </w:p>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pacing w:after="240" w:before="240" w:line="480" w:lineRule="auto"/>
        <w:ind w:firstLine="720"/>
        <w:jc w:val="both"/>
        <w:rPr>
          <w:color w:val="1b1c1d"/>
        </w:rPr>
      </w:pPr>
      <w:r w:rsidDel="00000000" w:rsidR="00000000" w:rsidRPr="00000000">
        <w:rPr>
          <w:color w:val="1b1c1d"/>
          <w:rtl w:val="0"/>
        </w:rPr>
        <w:t xml:space="preserve">This chapter reviews relevant literature and studies related to ridesharing, urban transportation, optimization algorithms, machine learning techniques, and Geographic Information Systems (GIS). Based on the scope and timeframe of this capstone project, the review concentrates on technologies and concepts deemed most critical and feasible for designing and evaluating a dynamic ridesharing platform concept for Davao City, with a primary focus on optimizing passenger matching for efficient pickups. It is structured to move from general concepts to more specific applications, highlighting problems addressed, achievements made, and recommendations for future work within these areas, ultimately focusing on how these relate to the particular context and chosen methods for this study in Davao City and addressing identified research gaps. The technologies and concepts retained for focus in this review are Heuristic-Based Matching Algorithms (with consideration of Genetic Algorithms as an advanced approach), Dijkstra's Algorithm /  Search for cost calculation, Geographic Information Systems (GIS) for spatial context and visualization, and the critical aspect of User Perception and Acceptance of on-route ridesharing.</w:t>
      </w:r>
    </w:p>
    <w:p w:rsidR="00000000" w:rsidDel="00000000" w:rsidP="00000000" w:rsidRDefault="00000000" w:rsidRPr="00000000" w14:paraId="000000C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480" w:lineRule="auto"/>
        <w:jc w:val="both"/>
        <w:rPr>
          <w:b w:val="1"/>
          <w:color w:val="1b1c1d"/>
          <w:sz w:val="22"/>
          <w:szCs w:val="22"/>
        </w:rPr>
      </w:pPr>
      <w:bookmarkStart w:colFirst="0" w:colLast="0" w:name="_7tudu9fz80s0" w:id="12"/>
      <w:bookmarkEnd w:id="12"/>
      <w:r w:rsidDel="00000000" w:rsidR="00000000" w:rsidRPr="00000000">
        <w:rPr>
          <w:b w:val="1"/>
          <w:color w:val="1b1c1d"/>
          <w:sz w:val="22"/>
          <w:szCs w:val="22"/>
          <w:rtl w:val="0"/>
        </w:rPr>
        <w:t xml:space="preserve">I. Ridesharing Technologies, Algorithms, and Methods</w:t>
      </w:r>
    </w:p>
    <w:p w:rsidR="00000000" w:rsidDel="00000000" w:rsidP="00000000" w:rsidRDefault="00000000" w:rsidRPr="00000000" w14:paraId="000000C1">
      <w:pPr>
        <w:pBdr>
          <w:top w:color="auto" w:space="0" w:sz="0" w:val="none"/>
          <w:left w:color="auto" w:space="0" w:sz="0" w:val="none"/>
          <w:bottom w:color="auto" w:space="0" w:sz="0" w:val="none"/>
          <w:right w:color="auto" w:space="0" w:sz="0" w:val="none"/>
          <w:between w:color="auto" w:space="0" w:sz="0" w:val="none"/>
        </w:pBdr>
        <w:spacing w:after="240" w:before="240" w:line="480" w:lineRule="auto"/>
        <w:ind w:firstLine="720"/>
        <w:jc w:val="both"/>
        <w:rPr>
          <w:color w:val="1b1c1d"/>
        </w:rPr>
      </w:pPr>
      <w:r w:rsidDel="00000000" w:rsidR="00000000" w:rsidRPr="00000000">
        <w:rPr>
          <w:color w:val="1b1c1d"/>
          <w:rtl w:val="0"/>
        </w:rPr>
        <w:t xml:space="preserve">The efficiency and effectiveness of modern ridesharing platforms are heavily reliant on applying sophisticated algorithms, machine learning techniques, and spatial information systems. This section explores recent advancements and applications in the key areas relevant to this study within the general domain of ridesharing, highlighting their capabilities and limitations in the context of dynamic, on-route passenger matching.</w:t>
      </w:r>
    </w:p>
    <w:p w:rsidR="00000000" w:rsidDel="00000000" w:rsidP="00000000" w:rsidRDefault="00000000" w:rsidRPr="00000000" w14:paraId="000000C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before="280" w:line="480" w:lineRule="auto"/>
        <w:jc w:val="both"/>
        <w:rPr>
          <w:b w:val="1"/>
          <w:color w:val="1b1c1d"/>
          <w:sz w:val="22"/>
          <w:szCs w:val="22"/>
        </w:rPr>
      </w:pPr>
      <w:bookmarkStart w:colFirst="0" w:colLast="0" w:name="_6mgscju2yr6l" w:id="13"/>
      <w:bookmarkEnd w:id="13"/>
      <w:r w:rsidDel="00000000" w:rsidR="00000000" w:rsidRPr="00000000">
        <w:rPr>
          <w:b w:val="1"/>
          <w:color w:val="1b1c1d"/>
          <w:sz w:val="22"/>
          <w:szCs w:val="22"/>
          <w:rtl w:val="0"/>
        </w:rPr>
        <w:t xml:space="preserve">Algorithms for Ridesharing</w:t>
      </w:r>
    </w:p>
    <w:p w:rsidR="00000000" w:rsidDel="00000000" w:rsidP="00000000" w:rsidRDefault="00000000" w:rsidRPr="00000000" w14:paraId="000000C3">
      <w:pPr>
        <w:pBdr>
          <w:top w:color="auto" w:space="0" w:sz="0" w:val="none"/>
          <w:left w:color="auto" w:space="0" w:sz="0" w:val="none"/>
          <w:bottom w:color="auto" w:space="0" w:sz="0" w:val="none"/>
          <w:right w:color="auto" w:space="0" w:sz="0" w:val="none"/>
          <w:between w:color="auto" w:space="0" w:sz="0" w:val="none"/>
        </w:pBdr>
        <w:spacing w:after="240" w:before="240" w:line="480" w:lineRule="auto"/>
        <w:ind w:firstLine="720"/>
        <w:jc w:val="both"/>
        <w:rPr>
          <w:color w:val="1b1c1d"/>
        </w:rPr>
      </w:pPr>
      <w:r w:rsidDel="00000000" w:rsidR="00000000" w:rsidRPr="00000000">
        <w:rPr>
          <w:color w:val="1b1c1d"/>
          <w:rtl w:val="0"/>
        </w:rPr>
        <w:t xml:space="preserve">Various algorithms tackle core ridesharing challenges, including matching drivers with passengers and optimizing routes for multiple stops. The matching process is particularly complex for dynamic ridesharing with on-route pickups, requiring efficient algorithms that can operate in real-time.</w:t>
      </w:r>
    </w:p>
    <w:p w:rsidR="00000000" w:rsidDel="00000000" w:rsidP="00000000" w:rsidRDefault="00000000" w:rsidRPr="00000000" w14:paraId="000000C4">
      <w:pPr>
        <w:pBdr>
          <w:top w:color="auto" w:space="0" w:sz="0" w:val="none"/>
          <w:left w:color="auto" w:space="0" w:sz="0" w:val="none"/>
          <w:bottom w:color="auto" w:space="0" w:sz="0" w:val="none"/>
          <w:right w:color="auto" w:space="0" w:sz="0" w:val="none"/>
          <w:between w:color="auto" w:space="0" w:sz="0" w:val="none"/>
        </w:pBdr>
        <w:spacing w:after="240" w:before="240" w:line="480" w:lineRule="auto"/>
        <w:jc w:val="both"/>
        <w:rPr>
          <w:b w:val="1"/>
          <w:color w:val="1b1c1d"/>
        </w:rPr>
      </w:pPr>
      <w:r w:rsidDel="00000000" w:rsidR="00000000" w:rsidRPr="00000000">
        <w:rPr>
          <w:b w:val="1"/>
          <w:color w:val="1b1c1d"/>
          <w:rtl w:val="0"/>
        </w:rPr>
        <w:t xml:space="preserve">Heuristic-Based Matching Algorithms for On-Route Pickups</w:t>
      </w:r>
    </w:p>
    <w:p w:rsidR="00000000" w:rsidDel="00000000" w:rsidP="00000000" w:rsidRDefault="00000000" w:rsidRPr="00000000" w14:paraId="000000C5">
      <w:pPr>
        <w:numPr>
          <w:ilvl w:val="0"/>
          <w:numId w:val="51"/>
        </w:numPr>
        <w:pBdr>
          <w:top w:color="auto" w:space="0" w:sz="0" w:val="none"/>
          <w:left w:color="auto" w:space="0" w:sz="0" w:val="none"/>
          <w:bottom w:color="auto" w:space="0" w:sz="0" w:val="none"/>
          <w:right w:color="auto" w:space="0" w:sz="0" w:val="none"/>
          <w:between w:color="auto" w:space="0" w:sz="0" w:val="none"/>
        </w:pBdr>
        <w:spacing w:after="0" w:afterAutospacing="0" w:before="240" w:line="480" w:lineRule="auto"/>
        <w:ind w:left="720" w:hanging="360"/>
        <w:rPr>
          <w:color w:val="1b1c1d"/>
        </w:rPr>
      </w:pPr>
      <w:r w:rsidDel="00000000" w:rsidR="00000000" w:rsidRPr="00000000">
        <w:rPr>
          <w:b w:val="1"/>
          <w:color w:val="1b1c1d"/>
          <w:rtl w:val="0"/>
        </w:rPr>
        <w:t xml:space="preserve">Problems:</w:t>
      </w:r>
      <w:r w:rsidDel="00000000" w:rsidR="00000000" w:rsidRPr="00000000">
        <w:rPr>
          <w:color w:val="1b1c1d"/>
          <w:rtl w:val="0"/>
        </w:rPr>
        <w:t xml:space="preserve"> Efficiently pairing drivers with new passenger requests in real-time, especially when the driver is already on a trip and potential pickups are along their route, presents a complex, dynamic optimization challenge. Exact algorithms can be computationally prohibitive for large-scale, real-time systems (Masoud &amp; Jayakrishnan, 2017; ResearchGate, n.d., A Matching Algorithm). While Genetic Algorithms offer a powerful optimization approach, heuristic methods are often favored in practice for their speed and feasibility in dynamic environments (Masoud &amp; Jayakrishnan, 2017; CEUR-WS.org, 2025).</w:t>
      </w:r>
    </w:p>
    <w:p w:rsidR="00000000" w:rsidDel="00000000" w:rsidP="00000000" w:rsidRDefault="00000000" w:rsidRPr="00000000" w14:paraId="000000C6">
      <w:pPr>
        <w:numPr>
          <w:ilvl w:val="0"/>
          <w:numId w:val="5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480" w:lineRule="auto"/>
        <w:ind w:left="720" w:hanging="360"/>
        <w:rPr>
          <w:color w:val="1b1c1d"/>
        </w:rPr>
      </w:pPr>
      <w:r w:rsidDel="00000000" w:rsidR="00000000" w:rsidRPr="00000000">
        <w:rPr>
          <w:b w:val="1"/>
          <w:color w:val="1b1c1d"/>
          <w:rtl w:val="0"/>
        </w:rPr>
        <w:t xml:space="preserve">Achievements (Results):</w:t>
      </w:r>
      <w:r w:rsidDel="00000000" w:rsidR="00000000" w:rsidRPr="00000000">
        <w:rPr>
          <w:color w:val="1b1c1d"/>
          <w:rtl w:val="0"/>
        </w:rPr>
        <w:t xml:space="preserve"> Heuristic-based matching algorithms utilize predefined rules and criteria to evaluate potential driver-passenger pairings for on-route pickups quickly. These methods aim to find "good enough" solutions efficiently by applying rules based on factors such as the maximum acceptable detour time or distance for the driver and existing passengers, geographic proximity of the pickup point to the current route, available vehicle capacity, and compatibility of destinations (Masoud &amp; Jayakrishnan, 2017; Makhdomi &amp; Gillani, 2024; ResearchGate, n.d., A Matching Algorithm). Studies explore different heuristic rules and their impact on metrics like passenger waiting time and driver idle time (ResearchGate, n.d., A Matching Algorithm; ResearchGate, 2025, Dynamic matching radius).</w:t>
      </w:r>
    </w:p>
    <w:p w:rsidR="00000000" w:rsidDel="00000000" w:rsidP="00000000" w:rsidRDefault="00000000" w:rsidRPr="00000000" w14:paraId="000000C7">
      <w:pPr>
        <w:numPr>
          <w:ilvl w:val="0"/>
          <w:numId w:val="51"/>
        </w:numPr>
        <w:pBdr>
          <w:top w:color="auto" w:space="0" w:sz="0" w:val="none"/>
          <w:left w:color="auto" w:space="0" w:sz="0" w:val="none"/>
          <w:bottom w:color="auto" w:space="0" w:sz="0" w:val="none"/>
          <w:right w:color="auto" w:space="0" w:sz="0" w:val="none"/>
          <w:between w:color="auto" w:space="0" w:sz="0" w:val="none"/>
        </w:pBdr>
        <w:spacing w:after="240" w:before="0" w:beforeAutospacing="0" w:line="480" w:lineRule="auto"/>
        <w:ind w:left="720" w:hanging="360"/>
        <w:rPr>
          <w:color w:val="1b1c1d"/>
        </w:rPr>
      </w:pPr>
      <w:r w:rsidDel="00000000" w:rsidR="00000000" w:rsidRPr="00000000">
        <w:rPr>
          <w:b w:val="1"/>
          <w:color w:val="1b1c1d"/>
          <w:rtl w:val="0"/>
        </w:rPr>
        <w:t xml:space="preserve">Recommendations:</w:t>
      </w:r>
      <w:r w:rsidDel="00000000" w:rsidR="00000000" w:rsidRPr="00000000">
        <w:rPr>
          <w:color w:val="1b1c1d"/>
          <w:rtl w:val="0"/>
        </w:rPr>
        <w:t xml:space="preserve"> Research recommends developing heuristics that effectively balance system efficiency (e.g., maximizing pickups, minimizing total travel time) with user fairness (e.g., ensuring detours are reasonable). Evaluating the performance of different heuristic rules through real-world testing is crucial. Heuristic design should consider scalability and adaptability to varying demand and supply conditions in urban settings. Despite their practical use, a research gap exists in systematically evaluating and comparing the performance of different heuristic strategies specifically for dynamic on-route pickup matching in developing urban environments with unique traffic characteristics.</w:t>
      </w:r>
    </w:p>
    <w:p w:rsidR="00000000" w:rsidDel="00000000" w:rsidP="00000000" w:rsidRDefault="00000000" w:rsidRPr="00000000" w14:paraId="000000C8">
      <w:pPr>
        <w:pBdr>
          <w:top w:color="auto" w:space="0" w:sz="0" w:val="none"/>
          <w:left w:color="auto" w:space="0" w:sz="0" w:val="none"/>
          <w:bottom w:color="auto" w:space="0" w:sz="0" w:val="none"/>
          <w:right w:color="auto" w:space="0" w:sz="0" w:val="none"/>
          <w:between w:color="auto" w:space="0" w:sz="0" w:val="none"/>
        </w:pBdr>
        <w:spacing w:after="240" w:before="240" w:line="480" w:lineRule="auto"/>
        <w:jc w:val="both"/>
        <w:rPr>
          <w:b w:val="1"/>
          <w:color w:val="1b1c1d"/>
        </w:rPr>
      </w:pPr>
      <w:r w:rsidDel="00000000" w:rsidR="00000000" w:rsidRPr="00000000">
        <w:rPr>
          <w:b w:val="1"/>
          <w:color w:val="1b1c1d"/>
          <w:rtl w:val="0"/>
        </w:rPr>
        <w:t xml:space="preserve">Genetic Algorithm </w:t>
      </w:r>
    </w:p>
    <w:p w:rsidR="00000000" w:rsidDel="00000000" w:rsidP="00000000" w:rsidRDefault="00000000" w:rsidRPr="00000000" w14:paraId="000000C9">
      <w:pPr>
        <w:numPr>
          <w:ilvl w:val="0"/>
          <w:numId w:val="15"/>
        </w:numPr>
        <w:pBdr>
          <w:top w:color="auto" w:space="0" w:sz="0" w:val="none"/>
          <w:left w:color="auto" w:space="0" w:sz="0" w:val="none"/>
          <w:bottom w:color="auto" w:space="0" w:sz="0" w:val="none"/>
          <w:right w:color="auto" w:space="0" w:sz="0" w:val="none"/>
          <w:between w:color="auto" w:space="0" w:sz="0" w:val="none"/>
        </w:pBdr>
        <w:spacing w:after="0" w:afterAutospacing="0" w:before="240" w:line="480" w:lineRule="auto"/>
        <w:ind w:left="720" w:hanging="360"/>
        <w:rPr>
          <w:color w:val="1b1c1d"/>
        </w:rPr>
      </w:pPr>
      <w:r w:rsidDel="00000000" w:rsidR="00000000" w:rsidRPr="00000000">
        <w:rPr>
          <w:b w:val="1"/>
          <w:color w:val="1b1c1d"/>
          <w:rtl w:val="0"/>
        </w:rPr>
        <w:t xml:space="preserve">Problems:</w:t>
      </w:r>
      <w:r w:rsidDel="00000000" w:rsidR="00000000" w:rsidRPr="00000000">
        <w:rPr>
          <w:color w:val="1b1c1d"/>
          <w:rtl w:val="0"/>
        </w:rPr>
        <w:t xml:space="preserve"> While heuristics offer speed, finding globally optimal solutions for complex dynamic ridesharing matching problems with numerous constraints (vehicle capacity, time windows, multiple pickups/drop-offs, balancing efficiency and fairness) remains a significant challenge that can be difficult for simple heuristics to fully address.</w:t>
      </w:r>
    </w:p>
    <w:p w:rsidR="00000000" w:rsidDel="00000000" w:rsidP="00000000" w:rsidRDefault="00000000" w:rsidRPr="00000000" w14:paraId="000000CA">
      <w:pPr>
        <w:numPr>
          <w:ilvl w:val="0"/>
          <w:numId w:val="15"/>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480" w:lineRule="auto"/>
        <w:ind w:left="720" w:hanging="360"/>
        <w:rPr>
          <w:color w:val="1b1c1d"/>
        </w:rPr>
      </w:pPr>
      <w:r w:rsidDel="00000000" w:rsidR="00000000" w:rsidRPr="00000000">
        <w:rPr>
          <w:b w:val="1"/>
          <w:color w:val="1b1c1d"/>
          <w:rtl w:val="0"/>
        </w:rPr>
        <w:t xml:space="preserve">Achievements (Results):</w:t>
      </w:r>
      <w:r w:rsidDel="00000000" w:rsidR="00000000" w:rsidRPr="00000000">
        <w:rPr>
          <w:color w:val="1b1c1d"/>
          <w:rtl w:val="0"/>
        </w:rPr>
        <w:t xml:space="preserve"> Genetic Algorithms, as an evolutionary computation method, are utilized to optimize ride-matching by exploring a large search space of potential solutions (sets of driver-passenger pairings) and iteratively improving them based on a fitness function that considers multiple objectives (Cao, Wang, &amp; Li, 2021; Masoud &amp; Jayakrishnan, 2017). This approach can potentially find more optimal pairings compared to simple heuristics, especially in complex, multi-passenger scenarios, and can be used for offline optimization or benchmarking real-time methods (CEUR-WS.org, 2025; FHWA, n.d.).</w:t>
      </w:r>
    </w:p>
    <w:p w:rsidR="00000000" w:rsidDel="00000000" w:rsidP="00000000" w:rsidRDefault="00000000" w:rsidRPr="00000000" w14:paraId="000000CB">
      <w:pPr>
        <w:numPr>
          <w:ilvl w:val="0"/>
          <w:numId w:val="15"/>
        </w:numPr>
        <w:pBdr>
          <w:top w:color="auto" w:space="0" w:sz="0" w:val="none"/>
          <w:left w:color="auto" w:space="0" w:sz="0" w:val="none"/>
          <w:bottom w:color="auto" w:space="0" w:sz="0" w:val="none"/>
          <w:right w:color="auto" w:space="0" w:sz="0" w:val="none"/>
          <w:between w:color="auto" w:space="0" w:sz="0" w:val="none"/>
        </w:pBdr>
        <w:spacing w:after="240" w:before="0" w:beforeAutospacing="0" w:line="480" w:lineRule="auto"/>
        <w:ind w:left="720" w:hanging="360"/>
        <w:rPr>
          <w:color w:val="1b1c1d"/>
        </w:rPr>
      </w:pPr>
      <w:r w:rsidDel="00000000" w:rsidR="00000000" w:rsidRPr="00000000">
        <w:rPr>
          <w:b w:val="1"/>
          <w:color w:val="1b1c1d"/>
          <w:rtl w:val="0"/>
        </w:rPr>
        <w:t xml:space="preserve">Recommendations:</w:t>
      </w:r>
      <w:r w:rsidDel="00000000" w:rsidR="00000000" w:rsidRPr="00000000">
        <w:rPr>
          <w:color w:val="1b1c1d"/>
          <w:rtl w:val="0"/>
        </w:rPr>
        <w:t xml:space="preserve"> Studies recommend adapting Genetic Algorithms to the specific constraints of ridesharing, incorporating real-time data, and developing efficient evaluation mechanisms for potential solutions. While potentially more computationally intensive for strict real-time applications than heuristics, they offer a powerful approach for complex optimization problems. A gap remains in the practical application and comparative analysis of Genetic Algorithms, specifically for dynamic on-route pickup matching in the context of developing urban areas, and how their potential benefits in optimality weigh against the computational demands for real-time implementation compared to efficient heuristics.</w:t>
      </w:r>
    </w:p>
    <w:p w:rsidR="00000000" w:rsidDel="00000000" w:rsidP="00000000" w:rsidRDefault="00000000" w:rsidRPr="00000000" w14:paraId="000000CC">
      <w:pPr>
        <w:pBdr>
          <w:top w:color="auto" w:space="0" w:sz="0" w:val="none"/>
          <w:left w:color="auto" w:space="0" w:sz="0" w:val="none"/>
          <w:bottom w:color="auto" w:space="0" w:sz="0" w:val="none"/>
          <w:right w:color="auto" w:space="0" w:sz="0" w:val="none"/>
          <w:between w:color="auto" w:space="0" w:sz="0" w:val="none"/>
        </w:pBdr>
        <w:spacing w:after="240" w:before="240" w:line="480" w:lineRule="auto"/>
        <w:jc w:val="both"/>
        <w:rPr>
          <w:b w:val="1"/>
          <w:color w:val="1b1c1d"/>
        </w:rPr>
      </w:pPr>
      <w:r w:rsidDel="00000000" w:rsidR="00000000" w:rsidRPr="00000000">
        <w:rPr>
          <w:b w:val="1"/>
          <w:color w:val="1b1c1d"/>
          <w:rtl w:val="0"/>
        </w:rPr>
        <w:t xml:space="preserve">Dijkstra’s Algorithm Search for Pickup Cost Calculation</w:t>
      </w:r>
    </w:p>
    <w:p w:rsidR="00000000" w:rsidDel="00000000" w:rsidP="00000000" w:rsidRDefault="00000000" w:rsidRPr="00000000" w14:paraId="000000CD">
      <w:pPr>
        <w:numPr>
          <w:ilvl w:val="0"/>
          <w:numId w:val="38"/>
        </w:numPr>
        <w:pBdr>
          <w:top w:color="auto" w:space="0" w:sz="0" w:val="none"/>
          <w:left w:color="auto" w:space="0" w:sz="0" w:val="none"/>
          <w:bottom w:color="auto" w:space="0" w:sz="0" w:val="none"/>
          <w:right w:color="auto" w:space="0" w:sz="0" w:val="none"/>
          <w:between w:color="auto" w:space="0" w:sz="0" w:val="none"/>
        </w:pBdr>
        <w:spacing w:after="0" w:afterAutospacing="0" w:before="240" w:line="480" w:lineRule="auto"/>
        <w:ind w:left="720" w:hanging="360"/>
        <w:rPr>
          <w:color w:val="1b1c1d"/>
        </w:rPr>
      </w:pPr>
      <w:r w:rsidDel="00000000" w:rsidR="00000000" w:rsidRPr="00000000">
        <w:rPr>
          <w:b w:val="1"/>
          <w:color w:val="1b1c1d"/>
          <w:rtl w:val="0"/>
        </w:rPr>
        <w:t xml:space="preserve">Problems:</w:t>
      </w:r>
      <w:r w:rsidDel="00000000" w:rsidR="00000000" w:rsidRPr="00000000">
        <w:rPr>
          <w:color w:val="1b1c1d"/>
          <w:rtl w:val="0"/>
        </w:rPr>
        <w:t xml:space="preserve"> Accurately estimating the time and distance costs associated with potential on-route pickups and the resulting detours is crucial for the matching algorithm to make informed decisions. This requires efficient shortest-path calculations within the dynamic urban road network (AFI, n.d.). Integrating real-time traffic data to make these cost estimations accurate is a key challenge.</w:t>
      </w:r>
    </w:p>
    <w:p w:rsidR="00000000" w:rsidDel="00000000" w:rsidP="00000000" w:rsidRDefault="00000000" w:rsidRPr="00000000" w14:paraId="000000CE">
      <w:pPr>
        <w:numPr>
          <w:ilvl w:val="0"/>
          <w:numId w:val="3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480" w:lineRule="auto"/>
        <w:ind w:left="720" w:hanging="360"/>
        <w:rPr>
          <w:color w:val="1b1c1d"/>
        </w:rPr>
      </w:pPr>
      <w:r w:rsidDel="00000000" w:rsidR="00000000" w:rsidRPr="00000000">
        <w:rPr>
          <w:b w:val="1"/>
          <w:color w:val="1b1c1d"/>
          <w:rtl w:val="0"/>
        </w:rPr>
        <w:t xml:space="preserve">Achievements (Results):</w:t>
      </w:r>
      <w:r w:rsidDel="00000000" w:rsidR="00000000" w:rsidRPr="00000000">
        <w:rPr>
          <w:color w:val="1b1c1d"/>
          <w:rtl w:val="0"/>
        </w:rPr>
        <w:t xml:space="preserve"> Dijkstra's Algorithm and its variants, like Search, are fundamental tools for finding the shortest or fastest path between two points in a graph, making them essential for calculating travel costs in ridesharing systems (Dijkstra, 1959; Codecademy, n.d.; FarEye, n.d.). By modeling road networks as graphs, these algorithms can efficiently determine the estimated time and distance for a driver to reach a potential pickup point and continue to the destination, considering the road network structure (ResearchGate, n.d., A Matching Algorithm) and integrating real-time or time-dependent traffic data as edge weights can improve the accuracy of these cost estimations (DiVA portal, n.d.; Fu, Sun, &amp; Rilett, 2006).</w:t>
      </w:r>
    </w:p>
    <w:p w:rsidR="00000000" w:rsidDel="00000000" w:rsidP="00000000" w:rsidRDefault="00000000" w:rsidRPr="00000000" w14:paraId="000000CF">
      <w:pPr>
        <w:numPr>
          <w:ilvl w:val="0"/>
          <w:numId w:val="38"/>
        </w:numPr>
        <w:pBdr>
          <w:top w:color="auto" w:space="0" w:sz="0" w:val="none"/>
          <w:left w:color="auto" w:space="0" w:sz="0" w:val="none"/>
          <w:bottom w:color="auto" w:space="0" w:sz="0" w:val="none"/>
          <w:right w:color="auto" w:space="0" w:sz="0" w:val="none"/>
          <w:between w:color="auto" w:space="0" w:sz="0" w:val="none"/>
        </w:pBdr>
        <w:spacing w:after="240" w:before="0" w:beforeAutospacing="0" w:line="480" w:lineRule="auto"/>
        <w:ind w:left="720" w:hanging="360"/>
        <w:rPr>
          <w:color w:val="1b1c1d"/>
        </w:rPr>
      </w:pPr>
      <w:r w:rsidDel="00000000" w:rsidR="00000000" w:rsidRPr="00000000">
        <w:rPr>
          <w:b w:val="1"/>
          <w:color w:val="1b1c1d"/>
          <w:rtl w:val="0"/>
        </w:rPr>
        <w:t xml:space="preserve">Recommendations:</w:t>
      </w:r>
      <w:r w:rsidDel="00000000" w:rsidR="00000000" w:rsidRPr="00000000">
        <w:rPr>
          <w:color w:val="1b1c1d"/>
          <w:rtl w:val="0"/>
        </w:rPr>
        <w:t xml:space="preserve"> Studies suggest enhancing the accuracy of route and cost calculations by combining Dijkstra’s Algorithm with real-time traffic data. Hybrid techniques are recommended for better performance in large urban networks. A significant research gap exists in effectively integrating and modeling localized, dynamic traffic data specific to urban environments like Davao City as accurate, real-time edge weights within shortest-path algorithms for precise pickup feasibility and cost calculation in a dynamic on-route ridesharing context.</w:t>
      </w:r>
    </w:p>
    <w:p w:rsidR="00000000" w:rsidDel="00000000" w:rsidP="00000000" w:rsidRDefault="00000000" w:rsidRPr="00000000" w14:paraId="000000D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before="280" w:line="480" w:lineRule="auto"/>
        <w:jc w:val="both"/>
        <w:rPr>
          <w:b w:val="1"/>
          <w:color w:val="1b1c1d"/>
          <w:sz w:val="22"/>
          <w:szCs w:val="22"/>
        </w:rPr>
      </w:pPr>
      <w:bookmarkStart w:colFirst="0" w:colLast="0" w:name="_98zdi3uhcfi3" w:id="14"/>
      <w:bookmarkEnd w:id="14"/>
      <w:r w:rsidDel="00000000" w:rsidR="00000000" w:rsidRPr="00000000">
        <w:rPr>
          <w:b w:val="1"/>
          <w:color w:val="1b1c1d"/>
          <w:sz w:val="22"/>
          <w:szCs w:val="22"/>
          <w:rtl w:val="0"/>
        </w:rPr>
        <w:t xml:space="preserve">Geographic Information Systems (GIS) for Spatial Context and Visualization</w:t>
      </w:r>
    </w:p>
    <w:p w:rsidR="00000000" w:rsidDel="00000000" w:rsidP="00000000" w:rsidRDefault="00000000" w:rsidRPr="00000000" w14:paraId="000000D1">
      <w:pPr>
        <w:pBdr>
          <w:top w:color="auto" w:space="0" w:sz="0" w:val="none"/>
          <w:left w:color="auto" w:space="0" w:sz="0" w:val="none"/>
          <w:bottom w:color="auto" w:space="0" w:sz="0" w:val="none"/>
          <w:right w:color="auto" w:space="0" w:sz="0" w:val="none"/>
          <w:between w:color="auto" w:space="0" w:sz="0" w:val="none"/>
        </w:pBdr>
        <w:spacing w:after="240" w:before="240" w:line="480" w:lineRule="auto"/>
        <w:ind w:firstLine="720"/>
        <w:jc w:val="both"/>
        <w:rPr>
          <w:color w:val="1b1c1d"/>
        </w:rPr>
      </w:pPr>
      <w:r w:rsidDel="00000000" w:rsidR="00000000" w:rsidRPr="00000000">
        <w:rPr>
          <w:color w:val="1b1c1d"/>
          <w:rtl w:val="0"/>
        </w:rPr>
        <w:t xml:space="preserve">Geographic Information Systems (GIS) provide the essential spatial context and tools necessary for effective data management, spatial analysis, and visualization in ridesharing, supporting both algorithm inputs and user interaction.</w:t>
      </w:r>
    </w:p>
    <w:p w:rsidR="00000000" w:rsidDel="00000000" w:rsidP="00000000" w:rsidRDefault="00000000" w:rsidRPr="00000000" w14:paraId="000000D2">
      <w:pPr>
        <w:numPr>
          <w:ilvl w:val="0"/>
          <w:numId w:val="16"/>
        </w:numPr>
        <w:pBdr>
          <w:top w:color="auto" w:space="0" w:sz="0" w:val="none"/>
          <w:left w:color="auto" w:space="0" w:sz="0" w:val="none"/>
          <w:bottom w:color="auto" w:space="0" w:sz="0" w:val="none"/>
          <w:right w:color="auto" w:space="0" w:sz="0" w:val="none"/>
          <w:between w:color="auto" w:space="0" w:sz="0" w:val="none"/>
        </w:pBdr>
        <w:spacing w:after="0" w:afterAutospacing="0" w:before="240" w:line="480" w:lineRule="auto"/>
        <w:ind w:left="720" w:hanging="360"/>
        <w:rPr>
          <w:color w:val="1b1c1d"/>
        </w:rPr>
      </w:pPr>
      <w:r w:rsidDel="00000000" w:rsidR="00000000" w:rsidRPr="00000000">
        <w:rPr>
          <w:b w:val="1"/>
          <w:color w:val="1b1c1d"/>
          <w:rtl w:val="0"/>
        </w:rPr>
        <w:t xml:space="preserve">Problems:</w:t>
      </w:r>
      <w:r w:rsidDel="00000000" w:rsidR="00000000" w:rsidRPr="00000000">
        <w:rPr>
          <w:color w:val="1b1c1d"/>
          <w:rtl w:val="0"/>
        </w:rPr>
        <w:t xml:space="preserve"> Ridesharing operations are inherently spatial, requiring accurate mapping, real-time location tracking, and the ability to perform spatial queries (Cao, Wang, &amp; Li, 2021). Furthermore, effectively presenting complex spatial information, such as potential pickup points and dynamic routes, to drivers and passengers through a user-friendly interface is crucial for usability and acceptance (Bac Ha Software, n.d.; Warse, 2024).</w:t>
      </w:r>
    </w:p>
    <w:p w:rsidR="00000000" w:rsidDel="00000000" w:rsidP="00000000" w:rsidRDefault="00000000" w:rsidRPr="00000000" w14:paraId="000000D3">
      <w:pPr>
        <w:numPr>
          <w:ilvl w:val="0"/>
          <w:numId w:val="1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480" w:lineRule="auto"/>
        <w:ind w:left="720" w:hanging="360"/>
        <w:rPr>
          <w:color w:val="1b1c1d"/>
        </w:rPr>
      </w:pPr>
      <w:r w:rsidDel="00000000" w:rsidR="00000000" w:rsidRPr="00000000">
        <w:rPr>
          <w:b w:val="1"/>
          <w:color w:val="1b1c1d"/>
          <w:rtl w:val="0"/>
        </w:rPr>
        <w:t xml:space="preserve">Achievements (Results):</w:t>
      </w:r>
      <w:r w:rsidDel="00000000" w:rsidR="00000000" w:rsidRPr="00000000">
        <w:rPr>
          <w:color w:val="1b1c1d"/>
          <w:rtl w:val="0"/>
        </w:rPr>
        <w:t xml:space="preserve"> GIS provides the foundational capabilities for modeling urban road networks, storing and managing spatial data (like points for locations, lines for routes), performing spatial analysis (e.g., calculating distances, identifying points within a radius), and visualizing real-time locations and routes on interactive maps (Cao, Wang, &amp; Li, 2021; Nature.com, 2024; pmc.ncbi.nlm.nih.gov, 2020; Goong, 2023). GIS is integral to route optimization and dispatching systems (Wang &amp; Wei, 2018; Nguyen, Le, &amp; Tran, 2019). Local examples demonstrate the use of GIS in pooling apps (Warse, 2024).</w:t>
      </w:r>
    </w:p>
    <w:p w:rsidR="00000000" w:rsidDel="00000000" w:rsidP="00000000" w:rsidRDefault="00000000" w:rsidRPr="00000000" w14:paraId="000000D4">
      <w:pPr>
        <w:numPr>
          <w:ilvl w:val="0"/>
          <w:numId w:val="16"/>
        </w:numPr>
        <w:pBdr>
          <w:top w:color="auto" w:space="0" w:sz="0" w:val="none"/>
          <w:left w:color="auto" w:space="0" w:sz="0" w:val="none"/>
          <w:bottom w:color="auto" w:space="0" w:sz="0" w:val="none"/>
          <w:right w:color="auto" w:space="0" w:sz="0" w:val="none"/>
          <w:between w:color="auto" w:space="0" w:sz="0" w:val="none"/>
        </w:pBdr>
        <w:spacing w:after="240" w:before="0" w:beforeAutospacing="0" w:line="480" w:lineRule="auto"/>
        <w:ind w:left="720" w:hanging="360"/>
        <w:rPr>
          <w:color w:val="1b1c1d"/>
        </w:rPr>
      </w:pPr>
      <w:r w:rsidDel="00000000" w:rsidR="00000000" w:rsidRPr="00000000">
        <w:rPr>
          <w:b w:val="1"/>
          <w:color w:val="1b1c1d"/>
          <w:rtl w:val="0"/>
        </w:rPr>
        <w:t xml:space="preserve">Recommendations:</w:t>
      </w:r>
      <w:r w:rsidDel="00000000" w:rsidR="00000000" w:rsidRPr="00000000">
        <w:rPr>
          <w:color w:val="1b1c1d"/>
          <w:rtl w:val="0"/>
        </w:rPr>
        <w:t xml:space="preserve"> Recommendations include leveraging real-time GIS capabilities for dynamic route adjustments and integrating AI/ML with GIS for predictive spatial analysis. Continuous improvement of spatial data accuracy is essential. Despite the critical role of GIS, a research gap exists in systematically designing and evaluating user-friendly and informative GIS visualizations specifically tailored for drivers navigating dynamic on-route pickups in a ridesharing context, considering the need for clear, real-time information display to minimize cognitive load and support efficient decision-making.</w:t>
      </w:r>
    </w:p>
    <w:p w:rsidR="00000000" w:rsidDel="00000000" w:rsidP="00000000" w:rsidRDefault="00000000" w:rsidRPr="00000000" w14:paraId="000000D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480" w:lineRule="auto"/>
        <w:jc w:val="both"/>
        <w:rPr>
          <w:b w:val="1"/>
          <w:color w:val="1b1c1d"/>
          <w:sz w:val="22"/>
          <w:szCs w:val="22"/>
        </w:rPr>
      </w:pPr>
      <w:bookmarkStart w:colFirst="0" w:colLast="0" w:name="_nl8rsfm8jo3s" w:id="15"/>
      <w:bookmarkEnd w:id="15"/>
      <w:r w:rsidDel="00000000" w:rsidR="00000000" w:rsidRPr="00000000">
        <w:rPr>
          <w:b w:val="1"/>
          <w:color w:val="1b1c1d"/>
          <w:sz w:val="22"/>
          <w:szCs w:val="22"/>
          <w:rtl w:val="0"/>
        </w:rPr>
        <w:t xml:space="preserve">II. User Perception and Acceptance of On-Route Ridesharing</w:t>
      </w:r>
    </w:p>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spacing w:after="240" w:before="240" w:line="480" w:lineRule="auto"/>
        <w:ind w:firstLine="720"/>
        <w:jc w:val="both"/>
        <w:rPr>
          <w:color w:val="1b1c1d"/>
        </w:rPr>
      </w:pPr>
      <w:r w:rsidDel="00000000" w:rsidR="00000000" w:rsidRPr="00000000">
        <w:rPr>
          <w:color w:val="1b1c1d"/>
          <w:rtl w:val="0"/>
        </w:rPr>
        <w:t xml:space="preserve">The success and sustainability of a dynamic ridesharing platform, which relies on passengers sharing rides and potentially experiencing detours for pickups, depend significantly on user perception, trust, and acceptance. Understanding these factors within the specific local context is crucial.</w:t>
      </w:r>
    </w:p>
    <w:p w:rsidR="00000000" w:rsidDel="00000000" w:rsidP="00000000" w:rsidRDefault="00000000" w:rsidRPr="00000000" w14:paraId="000000D7">
      <w:pPr>
        <w:numPr>
          <w:ilvl w:val="0"/>
          <w:numId w:val="33"/>
        </w:numPr>
        <w:pBdr>
          <w:top w:color="auto" w:space="0" w:sz="0" w:val="none"/>
          <w:left w:color="auto" w:space="0" w:sz="0" w:val="none"/>
          <w:bottom w:color="auto" w:space="0" w:sz="0" w:val="none"/>
          <w:right w:color="auto" w:space="0" w:sz="0" w:val="none"/>
          <w:between w:color="auto" w:space="0" w:sz="0" w:val="none"/>
        </w:pBdr>
        <w:spacing w:after="0" w:afterAutospacing="0" w:before="240" w:line="480" w:lineRule="auto"/>
        <w:ind w:left="720" w:hanging="360"/>
        <w:rPr>
          <w:color w:val="1b1c1d"/>
        </w:rPr>
      </w:pPr>
      <w:r w:rsidDel="00000000" w:rsidR="00000000" w:rsidRPr="00000000">
        <w:rPr>
          <w:b w:val="1"/>
          <w:color w:val="1b1c1d"/>
          <w:rtl w:val="0"/>
        </w:rPr>
        <w:t xml:space="preserve">Problems:</w:t>
      </w:r>
      <w:r w:rsidDel="00000000" w:rsidR="00000000" w:rsidRPr="00000000">
        <w:rPr>
          <w:color w:val="1b1c1d"/>
          <w:rtl w:val="0"/>
        </w:rPr>
        <w:t xml:space="preserve"> Users (both passengers and drivers) may have concerns about shared rides, including privacy, safety, comfort, and the fairness of detours and pricing (MDPI, 2024; ResearchGate, n.d., Trust; ResearchGate, n.d., Drivers' Tactics; University of Southampton, 2024; MDPI, 2021). Factors influencing trust in digital platforms and the sharing economy are complex and can vary across regions and cultures (ResearchGate, n.d., Trust; University of Southampton, 2024). Understanding these perceptions in Davao City and the Philippines is vital for designing an acceptable and trustworthy service (ResearchGate, n.d., Drivers' Tactics; UP NCTS, 2024; ResearchGate, 2025, Informal and Shared Mobility).</w:t>
      </w:r>
    </w:p>
    <w:p w:rsidR="00000000" w:rsidDel="00000000" w:rsidP="00000000" w:rsidRDefault="00000000" w:rsidRPr="00000000" w14:paraId="000000D8">
      <w:pPr>
        <w:numPr>
          <w:ilvl w:val="0"/>
          <w:numId w:val="33"/>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480" w:lineRule="auto"/>
        <w:ind w:left="720" w:hanging="360"/>
        <w:rPr>
          <w:color w:val="1b1c1d"/>
        </w:rPr>
      </w:pPr>
      <w:r w:rsidDel="00000000" w:rsidR="00000000" w:rsidRPr="00000000">
        <w:rPr>
          <w:b w:val="1"/>
          <w:color w:val="1b1c1d"/>
          <w:rtl w:val="0"/>
        </w:rPr>
        <w:t xml:space="preserve">Achievements (Results):</w:t>
      </w:r>
      <w:r w:rsidDel="00000000" w:rsidR="00000000" w:rsidRPr="00000000">
        <w:rPr>
          <w:color w:val="1b1c1d"/>
          <w:rtl w:val="0"/>
        </w:rPr>
        <w:t xml:space="preserve"> Research on ride-hailing in the Philippines highlights factors influencing driver tactics and user experiences, including responses to traffic and incentives (ResearchGate, n.d., Drivers' Tactics; UP NCTS, 2024). Studies on user trust in the sharing economy emphasize the roles of digital security measures, transparency, and platform legitimacy (MDPI, 2024; ResearchGate, n.d., Trust; University of Southampton, 2024). Theoretical frameworks like the Technology Acceptance Model (TAM) and Uncertainty Reduction Theory (URT) provide lenses for understanding technology adoption and trust development (ResearchGate, n.d., Trust). Southeast Asian studies discuss the role and challenges of informal and shared mobility, including digitally-enabled ride-hailing (ResearchGate, 2025, Informal and Shared Mobility; MDPI, 2021).</w:t>
      </w:r>
    </w:p>
    <w:p w:rsidR="00000000" w:rsidDel="00000000" w:rsidP="00000000" w:rsidRDefault="00000000" w:rsidRPr="00000000" w14:paraId="000000D9">
      <w:pPr>
        <w:numPr>
          <w:ilvl w:val="0"/>
          <w:numId w:val="33"/>
        </w:numPr>
        <w:pBdr>
          <w:top w:color="auto" w:space="0" w:sz="0" w:val="none"/>
          <w:left w:color="auto" w:space="0" w:sz="0" w:val="none"/>
          <w:bottom w:color="auto" w:space="0" w:sz="0" w:val="none"/>
          <w:right w:color="auto" w:space="0" w:sz="0" w:val="none"/>
          <w:between w:color="auto" w:space="0" w:sz="0" w:val="none"/>
        </w:pBdr>
        <w:spacing w:after="240" w:before="0" w:beforeAutospacing="0" w:line="480" w:lineRule="auto"/>
        <w:ind w:left="720" w:hanging="360"/>
        <w:rPr>
          <w:color w:val="1b1c1d"/>
        </w:rPr>
      </w:pPr>
      <w:r w:rsidDel="00000000" w:rsidR="00000000" w:rsidRPr="00000000">
        <w:rPr>
          <w:b w:val="1"/>
          <w:color w:val="1b1c1d"/>
          <w:rtl w:val="0"/>
        </w:rPr>
        <w:t xml:space="preserve">Recommendations:</w:t>
      </w:r>
      <w:r w:rsidDel="00000000" w:rsidR="00000000" w:rsidRPr="00000000">
        <w:rPr>
          <w:color w:val="1b1c1d"/>
          <w:rtl w:val="0"/>
        </w:rPr>
        <w:t xml:space="preserve"> Conducting qualitative studies (e.g., interviews, focus groups) to gather in-depth insights into potential users' understanding of, concerns about, and perceived benefits and barriers to adopting an on-route ridesharing system in a specific local context like Davao City. Evaluating how proposed features (like clear communication about detours, safety measures, and transparent pricing) influence perceived trust and value is essential for design refinement. A research gap exists in specific, in-depth investigations into user acceptance and the perceived value of the on-route ridesharing model, particularly concerning the willingness to share rides and accept dynamic pickups/detours, within the specific socio-cultural and transportation context of Davao City and similar urban areas in the Philippines.</w:t>
      </w:r>
    </w:p>
    <w:p w:rsidR="00000000" w:rsidDel="00000000" w:rsidP="00000000" w:rsidRDefault="00000000" w:rsidRPr="00000000" w14:paraId="000000D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480" w:lineRule="auto"/>
        <w:jc w:val="both"/>
        <w:rPr>
          <w:b w:val="1"/>
          <w:color w:val="1b1c1d"/>
          <w:sz w:val="22"/>
          <w:szCs w:val="22"/>
        </w:rPr>
      </w:pPr>
      <w:bookmarkStart w:colFirst="0" w:colLast="0" w:name="_awrak4ksf71c" w:id="16"/>
      <w:bookmarkEnd w:id="16"/>
      <w:r w:rsidDel="00000000" w:rsidR="00000000" w:rsidRPr="00000000">
        <w:rPr>
          <w:b w:val="1"/>
          <w:color w:val="1b1c1d"/>
          <w:sz w:val="22"/>
          <w:szCs w:val="22"/>
          <w:rtl w:val="0"/>
        </w:rPr>
        <w:t xml:space="preserve">III. Application of Chosen Methods in Similar Contexts</w:t>
      </w:r>
    </w:p>
    <w:p w:rsidR="00000000" w:rsidDel="00000000" w:rsidP="00000000" w:rsidRDefault="00000000" w:rsidRPr="00000000" w14:paraId="000000DB">
      <w:pPr>
        <w:pBdr>
          <w:top w:color="auto" w:space="0" w:sz="0" w:val="none"/>
          <w:left w:color="auto" w:space="0" w:sz="0" w:val="none"/>
          <w:bottom w:color="auto" w:space="0" w:sz="0" w:val="none"/>
          <w:right w:color="auto" w:space="0" w:sz="0" w:val="none"/>
          <w:between w:color="auto" w:space="0" w:sz="0" w:val="none"/>
        </w:pBdr>
        <w:spacing w:after="240" w:before="240" w:line="480" w:lineRule="auto"/>
        <w:ind w:firstLine="720"/>
        <w:jc w:val="both"/>
        <w:rPr>
          <w:color w:val="1b1c1d"/>
        </w:rPr>
      </w:pPr>
      <w:r w:rsidDel="00000000" w:rsidR="00000000" w:rsidRPr="00000000">
        <w:rPr>
          <w:color w:val="1b1c1d"/>
          <w:rtl w:val="0"/>
        </w:rPr>
        <w:t xml:space="preserve">The algorithms, machine learning techniques, and GIS chosen for this study have also been successfully applied in contexts similar to ridesharing, demonstrating their broader applicability and effectiveness in transportation and logistics.</w:t>
      </w:r>
    </w:p>
    <w:p w:rsidR="00000000" w:rsidDel="00000000" w:rsidP="00000000" w:rsidRDefault="00000000" w:rsidRPr="00000000" w14:paraId="000000DC">
      <w:pPr>
        <w:pBdr>
          <w:top w:color="auto" w:space="0" w:sz="0" w:val="none"/>
          <w:left w:color="auto" w:space="0" w:sz="0" w:val="none"/>
          <w:bottom w:color="auto" w:space="0" w:sz="0" w:val="none"/>
          <w:right w:color="auto" w:space="0" w:sz="0" w:val="none"/>
          <w:between w:color="auto" w:space="0" w:sz="0" w:val="none"/>
        </w:pBdr>
        <w:spacing w:after="240" w:before="240" w:line="480" w:lineRule="auto"/>
        <w:ind w:firstLine="720"/>
        <w:jc w:val="both"/>
        <w:rPr>
          <w:color w:val="1b1c1d"/>
        </w:rPr>
      </w:pPr>
      <w:r w:rsidDel="00000000" w:rsidR="00000000" w:rsidRPr="00000000">
        <w:rPr>
          <w:color w:val="1b1c1d"/>
          <w:rtl w:val="0"/>
        </w:rPr>
        <w:t xml:space="preserve">In traffic systems, Dijkstra’s Algorithm and its variants are widely used for shortest path computation within complex urban networks, essential for real-time navigation and minimizing travel time (Dijkstra, 1959; Fu, Sun, &amp; Rilett, 2006). Integrating real-time traffic data can significantly improve route accuracy (DiVA portal, n.d.).</w:t>
      </w:r>
    </w:p>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spacing w:after="240" w:before="240" w:line="480" w:lineRule="auto"/>
        <w:ind w:firstLine="720"/>
        <w:jc w:val="both"/>
        <w:rPr>
          <w:color w:val="1b1c1d"/>
        </w:rPr>
      </w:pPr>
      <w:r w:rsidDel="00000000" w:rsidR="00000000" w:rsidRPr="00000000">
        <w:rPr>
          <w:color w:val="1b1c1d"/>
          <w:rtl w:val="0"/>
        </w:rPr>
        <w:t xml:space="preserve">Grab utilizes algorithms to match passengers with various vehicle types (cars, motorcycles, taxis) and food and package delivery, all requiring efficient dispatching and combining heuristics with variants of genetic algorithms to fulfill their needs when it comes to matching.</w:t>
      </w:r>
    </w:p>
    <w:p w:rsidR="00000000" w:rsidDel="00000000" w:rsidP="00000000" w:rsidRDefault="00000000" w:rsidRPr="00000000" w14:paraId="000000DE">
      <w:pPr>
        <w:pBdr>
          <w:top w:color="auto" w:space="0" w:sz="0" w:val="none"/>
          <w:left w:color="auto" w:space="0" w:sz="0" w:val="none"/>
          <w:bottom w:color="auto" w:space="0" w:sz="0" w:val="none"/>
          <w:right w:color="auto" w:space="0" w:sz="0" w:val="none"/>
          <w:between w:color="auto" w:space="0" w:sz="0" w:val="none"/>
        </w:pBdr>
        <w:spacing w:after="240" w:before="240" w:line="480" w:lineRule="auto"/>
        <w:ind w:firstLine="720"/>
        <w:jc w:val="both"/>
        <w:rPr>
          <w:color w:val="1b1c1d"/>
        </w:rPr>
      </w:pPr>
      <w:r w:rsidDel="00000000" w:rsidR="00000000" w:rsidRPr="00000000">
        <w:rPr>
          <w:color w:val="1b1c1d"/>
          <w:rtl w:val="0"/>
        </w:rPr>
        <w:t xml:space="preserve">Within ridesharing platforms themselves, AI-based ride matching algorithms, often leveraging techniques like heuristics, Genetic Algorithms, or other machine learning approaches, have shown significant improvements in pairing efficiency and reducing wait times compared to traditional methods (Kim et al., 2022; Zhang &amp; Xie, 2023; CEUR-WS.org, 2025). Research continues handling complex scenarios and incorporating fairness and efficiency balancing (Taylor &amp; Francis Online, 2025; MDPI, 2024, Fairness-Aware Dynamic).</w:t>
      </w:r>
    </w:p>
    <w:p w:rsidR="00000000" w:rsidDel="00000000" w:rsidP="00000000" w:rsidRDefault="00000000" w:rsidRPr="00000000" w14:paraId="000000D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480" w:lineRule="auto"/>
        <w:jc w:val="both"/>
        <w:rPr>
          <w:b w:val="1"/>
          <w:color w:val="1b1c1d"/>
          <w:sz w:val="22"/>
          <w:szCs w:val="22"/>
        </w:rPr>
      </w:pPr>
      <w:bookmarkStart w:colFirst="0" w:colLast="0" w:name="_xnm9jiqljqry" w:id="17"/>
      <w:bookmarkEnd w:id="17"/>
      <w:r w:rsidDel="00000000" w:rsidR="00000000" w:rsidRPr="00000000">
        <w:rPr>
          <w:b w:val="1"/>
          <w:color w:val="1b1c1d"/>
          <w:sz w:val="22"/>
          <w:szCs w:val="22"/>
          <w:rtl w:val="0"/>
        </w:rPr>
        <w:t xml:space="preserve">IV. Relevance to the Study in Davao City</w:t>
      </w:r>
    </w:p>
    <w:p w:rsidR="00000000" w:rsidDel="00000000" w:rsidP="00000000" w:rsidRDefault="00000000" w:rsidRPr="00000000" w14:paraId="000000E0">
      <w:pPr>
        <w:pBdr>
          <w:top w:color="auto" w:space="0" w:sz="0" w:val="none"/>
          <w:left w:color="auto" w:space="0" w:sz="0" w:val="none"/>
          <w:bottom w:color="auto" w:space="0" w:sz="0" w:val="none"/>
          <w:right w:color="auto" w:space="0" w:sz="0" w:val="none"/>
          <w:between w:color="auto" w:space="0" w:sz="0" w:val="none"/>
        </w:pBdr>
        <w:spacing w:after="240" w:before="240" w:line="480" w:lineRule="auto"/>
        <w:ind w:firstLine="720"/>
        <w:jc w:val="both"/>
        <w:rPr>
          <w:color w:val="1b1c1d"/>
        </w:rPr>
      </w:pPr>
      <w:r w:rsidDel="00000000" w:rsidR="00000000" w:rsidRPr="00000000">
        <w:rPr>
          <w:color w:val="1b1c1d"/>
          <w:rtl w:val="0"/>
        </w:rPr>
        <w:t xml:space="preserve">This section connects explicitly the chosen algorithms, machine learning techniques, GIS, and user perception considerations to the context of ridesharing in Davao City, emphasizing their direct relevance to this study's objectives and the identified research gaps. The urban environment of Davao City presents unique traffic patterns, infrastructure characteristics, and commuter needs that necessitate a tailored approach to ridesharing optimization focused on efficient pickups.</w:t>
      </w:r>
    </w:p>
    <w:p w:rsidR="00000000" w:rsidDel="00000000" w:rsidP="00000000" w:rsidRDefault="00000000" w:rsidRPr="00000000" w14:paraId="000000E1">
      <w:pPr>
        <w:pBdr>
          <w:top w:color="auto" w:space="0" w:sz="0" w:val="none"/>
          <w:left w:color="auto" w:space="0" w:sz="0" w:val="none"/>
          <w:bottom w:color="auto" w:space="0" w:sz="0" w:val="none"/>
          <w:right w:color="auto" w:space="0" w:sz="0" w:val="none"/>
          <w:between w:color="auto" w:space="0" w:sz="0" w:val="none"/>
        </w:pBdr>
        <w:spacing w:after="240" w:before="240" w:line="480" w:lineRule="auto"/>
        <w:ind w:firstLine="720"/>
        <w:jc w:val="both"/>
        <w:rPr>
          <w:color w:val="1b1c1d"/>
        </w:rPr>
      </w:pPr>
      <w:r w:rsidDel="00000000" w:rsidR="00000000" w:rsidRPr="00000000">
        <w:rPr>
          <w:color w:val="1b1c1d"/>
          <w:rtl w:val="0"/>
        </w:rPr>
        <w:t xml:space="preserve">Applying a Heuristic-Based Matching Algorithm is central to addressing the challenge of efficiently pairing drivers with passengers for on-route pickups in real-time within Davao City's dynamic environment. This approach offers a feasible method for the prototype to evaluate numerous potential pairings and refine them to achieve efficient allocation, considering constraints such as vehicle capacity and time windows relevant to Davao City. Adapting the heuristic rules to the city's specific geographical characteristics and incorporating local considerations for balancing efficiency and fairness (e.g., setting appropriate detour limits based on typical Davao travel patterns) will be key to improving real-time performance and ensuring the matching process is perceived as equitable by local users (Masoud &amp; Jayakrishnan, 2017; Makhdomi &amp; Gillani, 2024; Taylor &amp; Francis Online, 2025; MDPI, 2024, Fairness-Aware Dynamic). While genetic algorithms represent a more complex approach for potential future work, the heuristic approach provides a practical method for exploring the matching optimization problem in this context.</w:t>
      </w:r>
    </w:p>
    <w:p w:rsidR="00000000" w:rsidDel="00000000" w:rsidP="00000000" w:rsidRDefault="00000000" w:rsidRPr="00000000" w14:paraId="000000E2">
      <w:pPr>
        <w:pBdr>
          <w:top w:color="auto" w:space="0" w:sz="0" w:val="none"/>
          <w:left w:color="auto" w:space="0" w:sz="0" w:val="none"/>
          <w:bottom w:color="auto" w:space="0" w:sz="0" w:val="none"/>
          <w:right w:color="auto" w:space="0" w:sz="0" w:val="none"/>
          <w:between w:color="auto" w:space="0" w:sz="0" w:val="none"/>
        </w:pBdr>
        <w:spacing w:after="240" w:before="240" w:line="480" w:lineRule="auto"/>
        <w:ind w:firstLine="720"/>
        <w:jc w:val="both"/>
        <w:rPr>
          <w:color w:val="1b1c1d"/>
        </w:rPr>
      </w:pPr>
      <w:r w:rsidDel="00000000" w:rsidR="00000000" w:rsidRPr="00000000">
        <w:rPr>
          <w:color w:val="1b1c1d"/>
          <w:rtl w:val="0"/>
        </w:rPr>
        <w:t xml:space="preserve">Dijkstra’s Algorithm will be instrumental in accurately estimating the time and distance costs associated with potential passenger pickups and detours within Davao City's road network. Utilizing this for cost calculation is crucial input for the heuristic matching algorithm. Integrating it with real-time time-dependent traffic data specific to Davao City will be essential for its effectiveness in providing realistic cost estimations amidst the city's variable congestion, directly addressing the gap in localized traffic data integration for pickup feasibility calculation (Dijkstra, 1959; Codecademy, n.d.; AFI, n.d.; FarEye, n.d.; DiVA portal, n.d.).</w:t>
      </w:r>
    </w:p>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spacing w:after="240" w:before="240" w:line="480" w:lineRule="auto"/>
        <w:ind w:firstLine="720"/>
        <w:jc w:val="both"/>
        <w:rPr>
          <w:color w:val="1b1c1d"/>
        </w:rPr>
      </w:pPr>
      <w:r w:rsidDel="00000000" w:rsidR="00000000" w:rsidRPr="00000000">
        <w:rPr>
          <w:color w:val="1b1c1d"/>
          <w:rtl w:val="0"/>
        </w:rPr>
        <w:t xml:space="preserve">The integration of GIS provides the essential spatial framework for implementing and visualizing the dynamic ridesharing system in Davao City. GIS tools for mapping, spatial analysis, and visualization of driver/passenger locations, potential pickup points, and recommended paths are fundamental to this study. Utilizing real-time GIS data for dynamic updates and designing user-friendly GIS visualizations specifically for drivers identifying and navigating efficient on-route pickups within Davao City are crucial for the proposed platform's usability and directly address the gap in GIS visualization design for this context (Cao, Wang, &amp; Li, 2021; Nature.com, 2024; pmc.ncbi.nlm.nih.gov, 2020; Goong, 2023; Bac Ha Software, n.d.; Warse, 2024).</w:t>
      </w:r>
    </w:p>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spacing w:after="240" w:before="240" w:line="480" w:lineRule="auto"/>
        <w:ind w:firstLine="720"/>
        <w:jc w:val="both"/>
        <w:rPr>
          <w:color w:val="1b1c1d"/>
        </w:rPr>
      </w:pPr>
      <w:r w:rsidDel="00000000" w:rsidR="00000000" w:rsidRPr="00000000">
        <w:rPr>
          <w:color w:val="1b1c1d"/>
          <w:rtl w:val="0"/>
        </w:rPr>
        <w:t xml:space="preserve">Furthermore, understanding the User Perception and Acceptance of this on-route ridesharing model within the specific socio-cultural and transportation context of Davao City is paramount. Qualitative evaluation will explore local user attitudes, concerns (e.g., about sharing rides, detours for pickups, safety), and perceived benefits to ensure the conceptual design and future implementation are well-received and address local needs, directly addressing the gap in understanding user acceptance of this specific model in the Davao context (ResearchGate, n.d., Trust; ResearchGate, n.d., Drivers' Tactics; University of Southampton, 2024; UP NCTS, 2024; ResearchGate, 2025, Informal and Shared Mobility; MDPI, 2021).</w:t>
      </w:r>
    </w:p>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spacing w:after="240" w:before="240" w:line="480" w:lineRule="auto"/>
        <w:ind w:firstLine="720"/>
        <w:jc w:val="both"/>
        <w:rPr>
          <w:color w:val="1b1c1d"/>
        </w:rPr>
      </w:pPr>
      <w:r w:rsidDel="00000000" w:rsidR="00000000" w:rsidRPr="00000000">
        <w:rPr>
          <w:color w:val="1b1c1d"/>
          <w:rtl w:val="0"/>
        </w:rPr>
        <w:t xml:space="preserve">Together, these chosen methods – a Heuristic-Based Matching Algorithm and Dijkstra's for pickup cost calculation and matching optimization, GIS for spatial context and visualization, and qualitative evaluation for user perception – provide a robust foundation for designing and evaluating a dynamic ridesharing platform concept tailored to enhance urban mobility in Davao City by improving matching efficiency for pickups, leveraging data-driven insights, and considering local user needs.</w:t>
      </w:r>
    </w:p>
    <w:p w:rsidR="00000000" w:rsidDel="00000000" w:rsidP="00000000" w:rsidRDefault="00000000" w:rsidRPr="00000000" w14:paraId="000000E6">
      <w:pPr>
        <w:pBdr>
          <w:top w:color="auto" w:space="0" w:sz="0" w:val="none"/>
          <w:left w:color="auto" w:space="0" w:sz="0" w:val="none"/>
          <w:bottom w:color="auto" w:space="0" w:sz="0" w:val="none"/>
          <w:right w:color="auto" w:space="0" w:sz="0" w:val="none"/>
          <w:between w:color="auto" w:space="0" w:sz="0" w:val="none"/>
        </w:pBdr>
        <w:spacing w:after="240" w:before="240" w:line="480" w:lineRule="auto"/>
        <w:jc w:val="both"/>
        <w:rPr>
          <w:color w:val="1b1c1d"/>
        </w:rPr>
      </w:pPr>
      <w:r w:rsidDel="00000000" w:rsidR="00000000" w:rsidRPr="00000000">
        <w:rPr>
          <w:rtl w:val="0"/>
        </w:rPr>
      </w:r>
    </w:p>
    <w:p w:rsidR="00000000" w:rsidDel="00000000" w:rsidP="00000000" w:rsidRDefault="00000000" w:rsidRPr="00000000" w14:paraId="000000E7">
      <w:pPr>
        <w:pBdr>
          <w:top w:color="auto" w:space="0" w:sz="0" w:val="none"/>
          <w:left w:color="auto" w:space="0" w:sz="0" w:val="none"/>
          <w:bottom w:color="auto" w:space="0" w:sz="0" w:val="none"/>
          <w:right w:color="auto" w:space="0" w:sz="0" w:val="none"/>
          <w:between w:color="auto" w:space="0" w:sz="0" w:val="none"/>
        </w:pBdr>
        <w:spacing w:after="240" w:before="240" w:line="480" w:lineRule="auto"/>
        <w:jc w:val="left"/>
        <w:rPr>
          <w:color w:val="1b1c1d"/>
        </w:rPr>
      </w:pPr>
      <w:r w:rsidDel="00000000" w:rsidR="00000000" w:rsidRPr="00000000">
        <w:rPr>
          <w:rtl w:val="0"/>
        </w:rPr>
      </w:r>
    </w:p>
    <w:p w:rsidR="00000000" w:rsidDel="00000000" w:rsidP="00000000" w:rsidRDefault="00000000" w:rsidRPr="00000000" w14:paraId="000000E8">
      <w:pPr>
        <w:pBdr>
          <w:top w:color="auto" w:space="0" w:sz="0" w:val="none"/>
          <w:left w:color="auto" w:space="0" w:sz="0" w:val="none"/>
          <w:bottom w:color="auto" w:space="0" w:sz="0" w:val="none"/>
          <w:right w:color="auto" w:space="0" w:sz="0" w:val="none"/>
          <w:between w:color="auto" w:space="0" w:sz="0" w:val="none"/>
        </w:pBdr>
        <w:spacing w:after="240" w:before="240" w:line="480" w:lineRule="auto"/>
        <w:jc w:val="left"/>
        <w:rPr>
          <w:color w:val="1b1c1d"/>
        </w:rPr>
      </w:pPr>
      <w:r w:rsidDel="00000000" w:rsidR="00000000" w:rsidRPr="00000000">
        <w:rPr>
          <w:rtl w:val="0"/>
        </w:rPr>
      </w:r>
    </w:p>
    <w:p w:rsidR="00000000" w:rsidDel="00000000" w:rsidP="00000000" w:rsidRDefault="00000000" w:rsidRPr="00000000" w14:paraId="000000E9">
      <w:pPr>
        <w:pBdr>
          <w:top w:color="auto" w:space="0" w:sz="0" w:val="none"/>
          <w:left w:color="auto" w:space="0" w:sz="0" w:val="none"/>
          <w:bottom w:color="auto" w:space="0" w:sz="0" w:val="none"/>
          <w:right w:color="auto" w:space="0" w:sz="0" w:val="none"/>
          <w:between w:color="auto" w:space="0" w:sz="0" w:val="none"/>
        </w:pBdr>
        <w:spacing w:after="240" w:before="240" w:line="480" w:lineRule="auto"/>
        <w:jc w:val="left"/>
        <w:rPr>
          <w:color w:val="1b1c1d"/>
        </w:rPr>
      </w:pPr>
      <w:r w:rsidDel="00000000" w:rsidR="00000000" w:rsidRPr="00000000">
        <w:rPr>
          <w:rtl w:val="0"/>
        </w:rPr>
      </w:r>
    </w:p>
    <w:p w:rsidR="00000000" w:rsidDel="00000000" w:rsidP="00000000" w:rsidRDefault="00000000" w:rsidRPr="00000000" w14:paraId="000000EA">
      <w:pPr>
        <w:pStyle w:val="Heading1"/>
        <w:keepNext w:val="0"/>
        <w:keepLines w:val="0"/>
        <w:pBdr>
          <w:top w:color="auto" w:space="0" w:sz="0" w:val="none"/>
          <w:bottom w:color="auto" w:space="0" w:sz="0" w:val="none"/>
          <w:right w:color="auto" w:space="0" w:sz="0" w:val="none"/>
          <w:between w:color="auto" w:space="0" w:sz="0" w:val="none"/>
        </w:pBdr>
        <w:spacing w:before="480" w:line="480" w:lineRule="auto"/>
        <w:jc w:val="center"/>
        <w:rPr>
          <w:b w:val="1"/>
          <w:sz w:val="22"/>
          <w:szCs w:val="22"/>
        </w:rPr>
      </w:pPr>
      <w:bookmarkStart w:colFirst="0" w:colLast="0" w:name="_6m7x2n6czab4" w:id="18"/>
      <w:bookmarkEnd w:id="18"/>
      <w:r w:rsidDel="00000000" w:rsidR="00000000" w:rsidRPr="00000000">
        <w:rPr>
          <w:b w:val="1"/>
          <w:sz w:val="22"/>
          <w:szCs w:val="22"/>
          <w:rtl w:val="0"/>
        </w:rPr>
        <w:t xml:space="preserve">Chapter 3: Methodology</w:t>
      </w:r>
    </w:p>
    <w:p w:rsidR="00000000" w:rsidDel="00000000" w:rsidP="00000000" w:rsidRDefault="00000000" w:rsidRPr="00000000" w14:paraId="000000EB">
      <w:pPr>
        <w:pBdr>
          <w:top w:color="auto" w:space="0" w:sz="0" w:val="none"/>
          <w:bottom w:color="auto" w:space="0" w:sz="0" w:val="none"/>
          <w:right w:color="auto" w:space="0" w:sz="0" w:val="none"/>
          <w:between w:color="auto" w:space="0" w:sz="0" w:val="none"/>
        </w:pBdr>
        <w:spacing w:after="240" w:before="240" w:line="480" w:lineRule="auto"/>
        <w:jc w:val="both"/>
        <w:rPr/>
      </w:pPr>
      <w:r w:rsidDel="00000000" w:rsidR="00000000" w:rsidRPr="00000000">
        <w:rPr>
          <w:rtl w:val="0"/>
        </w:rPr>
        <w:t xml:space="preserve">This study applies a hybrid methodology that integrates the Design Science Research (DSR) framework with an Agile development strategy</w:t>
      </w:r>
    </w:p>
    <w:p w:rsidR="00000000" w:rsidDel="00000000" w:rsidP="00000000" w:rsidRDefault="00000000" w:rsidRPr="00000000" w14:paraId="000000EC">
      <w:pPr>
        <w:pBdr>
          <w:top w:color="auto" w:space="0" w:sz="0" w:val="none"/>
          <w:bottom w:color="auto" w:space="0" w:sz="0" w:val="none"/>
          <w:right w:color="auto" w:space="0" w:sz="0" w:val="none"/>
          <w:between w:color="auto" w:space="0" w:sz="0" w:val="none"/>
        </w:pBdr>
        <w:spacing w:after="240" w:before="240" w:line="480" w:lineRule="auto"/>
        <w:jc w:val="both"/>
        <w:rPr/>
      </w:pPr>
      <w:r w:rsidDel="00000000" w:rsidR="00000000" w:rsidRPr="00000000">
        <w:rPr>
          <w:rtl w:val="0"/>
        </w:rPr>
        <w:t xml:space="preserve">The combination ensures both scientific rigor (through DSR) and practical adaptability (through Agile sprints), aligning conceptual frameworks with real-world implementation.</w:t>
      </w:r>
    </w:p>
    <w:p w:rsidR="00000000" w:rsidDel="00000000" w:rsidP="00000000" w:rsidRDefault="00000000" w:rsidRPr="00000000" w14:paraId="000000ED">
      <w:pPr>
        <w:pStyle w:val="Heading2"/>
        <w:keepNext w:val="0"/>
        <w:keepLines w:val="0"/>
        <w:pBdr>
          <w:top w:color="auto" w:space="0" w:sz="0" w:val="none"/>
          <w:bottom w:color="auto" w:space="0" w:sz="0" w:val="none"/>
          <w:right w:color="auto" w:space="0" w:sz="0" w:val="none"/>
          <w:between w:color="auto" w:space="0" w:sz="0" w:val="none"/>
        </w:pBdr>
        <w:spacing w:after="80" w:line="480" w:lineRule="auto"/>
        <w:jc w:val="both"/>
        <w:rPr>
          <w:sz w:val="22"/>
          <w:szCs w:val="22"/>
        </w:rPr>
      </w:pPr>
      <w:bookmarkStart w:colFirst="0" w:colLast="0" w:name="_lgqt2d6djpyq" w:id="19"/>
      <w:bookmarkEnd w:id="19"/>
      <w:r w:rsidDel="00000000" w:rsidR="00000000" w:rsidRPr="00000000">
        <w:rPr>
          <w:b w:val="1"/>
          <w:sz w:val="22"/>
          <w:szCs w:val="22"/>
          <w:rtl w:val="0"/>
        </w:rPr>
        <w:t xml:space="preserve">3.1 Research Design</w:t>
      </w:r>
      <w:r w:rsidDel="00000000" w:rsidR="00000000" w:rsidRPr="00000000">
        <w:rPr>
          <w:rtl w:val="0"/>
        </w:rPr>
      </w:r>
    </w:p>
    <w:p w:rsidR="00000000" w:rsidDel="00000000" w:rsidP="00000000" w:rsidRDefault="00000000" w:rsidRPr="00000000" w14:paraId="000000EE">
      <w:pPr>
        <w:pBdr>
          <w:top w:color="auto" w:space="0" w:sz="0" w:val="none"/>
          <w:bottom w:color="auto" w:space="0" w:sz="0" w:val="none"/>
          <w:right w:color="auto" w:space="0" w:sz="0" w:val="none"/>
          <w:between w:color="auto" w:space="0" w:sz="0" w:val="none"/>
        </w:pBdr>
        <w:spacing w:after="240" w:before="240" w:line="480" w:lineRule="auto"/>
        <w:jc w:val="both"/>
        <w:rPr/>
      </w:pPr>
      <w:r w:rsidDel="00000000" w:rsidR="00000000" w:rsidRPr="00000000">
        <w:rPr>
          <w:rtl w:val="0"/>
        </w:rPr>
        <w:t xml:space="preserve">This study adopts the </w:t>
      </w:r>
      <w:r w:rsidDel="00000000" w:rsidR="00000000" w:rsidRPr="00000000">
        <w:rPr>
          <w:b w:val="1"/>
          <w:rtl w:val="0"/>
        </w:rPr>
        <w:t xml:space="preserve">Design Science Research (DSR) framework</w:t>
      </w:r>
      <w:r w:rsidDel="00000000" w:rsidR="00000000" w:rsidRPr="00000000">
        <w:rPr>
          <w:rtl w:val="0"/>
        </w:rPr>
        <w:t xml:space="preserve"> as its overarching methodology, emphasizing the creation and evaluation of an artifact, in this case, the GoDavao mobile application to address the real-world problem of traffic congestion and inefficient ride coordination in Davao City. Within this framework, the research process began with problem identification, which recognized the lack of efficient ride-sharing systems in the city as a major contributor to congestion. The objectives of the solution were then defined, focusing on the development of a dynamic, on-route ridesharing platform optimized through the use of Dijkstra’s algorithm and heuristic approaches to enhance passenger–driver matching. The design and development stage translated these objectives into the conceptualization of GoDavao, a mobile application with core functionalities such as passenger–driver matching, real-time live tracking, safety mechanisms, and digital payments. This was followed by the demonstration phase, where prototypes and operational flows were iteratively developed into functional modules of the app. Evaluation was conducted through continuous testing of both technical performance and user acceptance, ensuring that refinements were evidence-based and user-centered. Finally, the communication phase involved presenting and documenting the outcomes of each cycle as part of the capstone project, thereby grounding the work in both academic and practical contexts.</w:t>
      </w:r>
    </w:p>
    <w:p w:rsidR="00000000" w:rsidDel="00000000" w:rsidP="00000000" w:rsidRDefault="00000000" w:rsidRPr="00000000" w14:paraId="000000EF">
      <w:pPr>
        <w:pBdr>
          <w:top w:color="auto" w:space="0" w:sz="0" w:val="none"/>
          <w:bottom w:color="auto" w:space="0" w:sz="0" w:val="none"/>
          <w:right w:color="auto" w:space="0" w:sz="0" w:val="none"/>
          <w:between w:color="auto" w:space="0" w:sz="0" w:val="none"/>
        </w:pBdr>
        <w:spacing w:after="240" w:before="240" w:line="480" w:lineRule="auto"/>
        <w:jc w:val="both"/>
        <w:rPr/>
      </w:pPr>
      <w:r w:rsidDel="00000000" w:rsidR="00000000" w:rsidRPr="00000000">
        <w:rPr>
          <w:rtl w:val="0"/>
        </w:rPr>
        <w:t xml:space="preserve">To operationalize this design framework, the project applied the </w:t>
      </w:r>
      <w:r w:rsidDel="00000000" w:rsidR="00000000" w:rsidRPr="00000000">
        <w:rPr>
          <w:b w:val="1"/>
          <w:rtl w:val="0"/>
        </w:rPr>
        <w:t xml:space="preserve">Agile Scrum methodology</w:t>
      </w:r>
      <w:r w:rsidDel="00000000" w:rsidR="00000000" w:rsidRPr="00000000">
        <w:rPr>
          <w:rtl w:val="0"/>
        </w:rPr>
        <w:t xml:space="preserve"> as the execution model for development. Agile Scrum provided a flexible yet structured approach to building the app in increments, enabling the team to address challenges systematically while staying aligned with the research objectives. In practice, the product backlog served as the running list of prioritized features, including authentication, ride requests, driver routes, ride matching, live tracking, safety, and payments. From this backlog, sprint backlogs were defined, containing the specific features to be completed during each sprint. Each sprint concluded with the delivery of an increment, such as a functioning login system, a route visualization component, or real-time tracking functionality. The process was further reinforced by Scrum events: sprint planning sessions defined clear objectives for each iteration, asynchronous daily stand-ups allowed the team to share progress and blockers despite scheduling differences, sprint reviews provided opportunities to demonstrate and evaluate the completed features, and sprint retrospectives enabled the team to reflect on encountered issues, such as Supabase session loss, routing errors, and row-level security (RLS) restrictions, and establish corrective actions for subsequent sprints.</w:t>
      </w:r>
    </w:p>
    <w:p w:rsidR="00000000" w:rsidDel="00000000" w:rsidP="00000000" w:rsidRDefault="00000000" w:rsidRPr="00000000" w14:paraId="000000F0">
      <w:pPr>
        <w:pBdr>
          <w:top w:color="auto" w:space="0" w:sz="0" w:val="none"/>
          <w:bottom w:color="auto" w:space="0" w:sz="0" w:val="none"/>
          <w:right w:color="auto" w:space="0" w:sz="0" w:val="none"/>
          <w:between w:color="auto" w:space="0" w:sz="0" w:val="none"/>
        </w:pBdr>
        <w:spacing w:after="240" w:before="240" w:line="480" w:lineRule="auto"/>
        <w:jc w:val="both"/>
        <w:rPr/>
      </w:pPr>
      <w:r w:rsidDel="00000000" w:rsidR="00000000" w:rsidRPr="00000000">
        <w:rPr>
          <w:rtl w:val="0"/>
        </w:rPr>
        <w:t xml:space="preserve">The integration of </w:t>
      </w:r>
      <w:r w:rsidDel="00000000" w:rsidR="00000000" w:rsidRPr="00000000">
        <w:rPr>
          <w:b w:val="1"/>
          <w:rtl w:val="0"/>
        </w:rPr>
        <w:t xml:space="preserve">DSR and Agile Scrum</w:t>
      </w:r>
      <w:r w:rsidDel="00000000" w:rsidR="00000000" w:rsidRPr="00000000">
        <w:rPr>
          <w:rtl w:val="0"/>
        </w:rPr>
        <w:t xml:space="preserve"> created a synergy that allowed the project to balance academic rigor with practical development efficiency. While DSR provided the theoretical foundation, ensuring that every activity was tied back to solving the identified transportation problem, Agile Scrum translated these theoretical goals into actionable, iterative development cycles. The mapping between the two was evident: the problem identification phase of DSR informed the product backlog in Agile, ensuring that features were prioritized in direct response to identified needs. Similarly, the objectives of the solution shaped sprint planning, where research goals became development targets. Design and development under DSR were realized through sprint execution, producing tangible increments of the app. Demonstration was achieved in sprint reviews, where outputs were evaluated not only for functionality but also for alignment with research objectives. Evaluation within DSR was mirrored in sprint retrospectives, where challenges and failures became feedback loops for refinement. Finally, the communication phase aligned with both documentation and delivered increments, which contributed to academic reporting while also showcasing functional progress. By aligning DSR’s research rigor with Agile’s iterative adaptability, the project ensured that each sprint was simultaneously a development cycle and a research cycle, enabling GoDavao to emerge as both a functioning ridesharing solution and a validated academic artifact.</w:t>
      </w:r>
    </w:p>
    <w:p w:rsidR="00000000" w:rsidDel="00000000" w:rsidP="00000000" w:rsidRDefault="00000000" w:rsidRPr="00000000" w14:paraId="000000F1">
      <w:pPr>
        <w:pBdr>
          <w:top w:color="auto" w:space="0" w:sz="0" w:val="none"/>
          <w:bottom w:color="auto" w:space="0" w:sz="0" w:val="none"/>
          <w:right w:color="auto" w:space="0" w:sz="0" w:val="none"/>
          <w:between w:color="auto" w:space="0" w:sz="0" w:val="none"/>
        </w:pBdr>
        <w:spacing w:after="240" w:before="240" w:line="480" w:lineRule="auto"/>
        <w:jc w:val="both"/>
        <w:rPr>
          <w:b w:val="1"/>
        </w:rPr>
      </w:pPr>
      <w:r w:rsidDel="00000000" w:rsidR="00000000" w:rsidRPr="00000000">
        <w:rPr>
          <w:rtl w:val="0"/>
        </w:rPr>
      </w:r>
    </w:p>
    <w:p w:rsidR="00000000" w:rsidDel="00000000" w:rsidP="00000000" w:rsidRDefault="00000000" w:rsidRPr="00000000" w14:paraId="000000F2">
      <w:pPr>
        <w:pStyle w:val="Heading3"/>
        <w:keepNext w:val="0"/>
        <w:keepLines w:val="0"/>
        <w:pBdr>
          <w:top w:color="auto" w:space="0" w:sz="0" w:val="none"/>
          <w:bottom w:color="auto" w:space="0" w:sz="0" w:val="none"/>
          <w:right w:color="auto" w:space="0" w:sz="0" w:val="none"/>
          <w:between w:color="auto" w:space="0" w:sz="0" w:val="none"/>
        </w:pBdr>
        <w:spacing w:before="280" w:line="480" w:lineRule="auto"/>
        <w:jc w:val="both"/>
        <w:rPr>
          <w:b w:val="1"/>
          <w:color w:val="000000"/>
          <w:sz w:val="22"/>
          <w:szCs w:val="22"/>
        </w:rPr>
      </w:pPr>
      <w:bookmarkStart w:colFirst="0" w:colLast="0" w:name="_j99m9l7vcrx" w:id="20"/>
      <w:bookmarkEnd w:id="20"/>
      <w:r w:rsidDel="00000000" w:rsidR="00000000" w:rsidRPr="00000000">
        <w:rPr>
          <w:b w:val="1"/>
          <w:color w:val="000000"/>
          <w:sz w:val="22"/>
          <w:szCs w:val="22"/>
          <w:rtl w:val="0"/>
        </w:rPr>
        <w:t xml:space="preserve">3.1.1 Conceptual Framework</w:t>
      </w:r>
    </w:p>
    <w:p w:rsidR="00000000" w:rsidDel="00000000" w:rsidP="00000000" w:rsidRDefault="00000000" w:rsidRPr="00000000" w14:paraId="000000F3">
      <w:pPr>
        <w:pBdr>
          <w:top w:color="auto" w:space="0" w:sz="0" w:val="none"/>
          <w:left w:color="auto" w:space="0" w:sz="0" w:val="none"/>
          <w:bottom w:color="auto" w:space="0" w:sz="0" w:val="none"/>
          <w:right w:color="auto" w:space="0" w:sz="0" w:val="none"/>
          <w:between w:color="auto" w:space="0" w:sz="0" w:val="none"/>
        </w:pBdr>
        <w:spacing w:after="240" w:line="480" w:lineRule="auto"/>
        <w:jc w:val="both"/>
        <w:rPr>
          <w:i w:val="1"/>
        </w:rPr>
      </w:pPr>
      <w:r w:rsidDel="00000000" w:rsidR="00000000" w:rsidRPr="00000000">
        <w:rPr>
          <w:i w:val="1"/>
        </w:rPr>
        <w:drawing>
          <wp:inline distB="114300" distT="114300" distL="114300" distR="114300">
            <wp:extent cx="5943600" cy="3378200"/>
            <wp:effectExtent b="0" l="0" r="0" t="0"/>
            <wp:docPr id="1"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pBdr>
          <w:top w:color="auto" w:space="0" w:sz="0" w:val="none"/>
          <w:left w:color="auto" w:space="0" w:sz="0" w:val="none"/>
          <w:bottom w:color="auto" w:space="0" w:sz="0" w:val="none"/>
          <w:right w:color="auto" w:space="0" w:sz="0" w:val="none"/>
          <w:between w:color="auto" w:space="0" w:sz="0" w:val="none"/>
        </w:pBdr>
        <w:spacing w:after="240" w:line="480" w:lineRule="auto"/>
        <w:jc w:val="both"/>
        <w:rPr>
          <w:i w:val="1"/>
        </w:rPr>
      </w:pPr>
      <w:r w:rsidDel="00000000" w:rsidR="00000000" w:rsidRPr="00000000">
        <w:rPr>
          <w:b w:val="1"/>
          <w:rtl w:val="0"/>
        </w:rPr>
        <w:t xml:space="preserve">3.1.3 Conceptual Framework Mapping</w:t>
      </w:r>
      <w:r w:rsidDel="00000000" w:rsidR="00000000" w:rsidRPr="00000000">
        <w:rPr>
          <w:rtl w:val="0"/>
        </w:rPr>
      </w:r>
    </w:p>
    <w:p w:rsidR="00000000" w:rsidDel="00000000" w:rsidP="00000000" w:rsidRDefault="00000000" w:rsidRPr="00000000" w14:paraId="000000F5">
      <w:pPr>
        <w:pBdr>
          <w:top w:color="auto" w:space="0" w:sz="0" w:val="none"/>
          <w:left w:color="auto" w:space="0" w:sz="0" w:val="none"/>
          <w:bottom w:color="auto" w:space="0" w:sz="0" w:val="none"/>
          <w:right w:color="auto" w:space="0" w:sz="0" w:val="none"/>
          <w:between w:color="auto" w:space="0" w:sz="0" w:val="none"/>
        </w:pBdr>
        <w:spacing w:after="240" w:line="480" w:lineRule="auto"/>
        <w:jc w:val="both"/>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9.0095846645368"/>
        <w:gridCol w:w="2875.7827476038337"/>
        <w:gridCol w:w="3055.207667731629"/>
        <w:tblGridChange w:id="0">
          <w:tblGrid>
            <w:gridCol w:w="3429.0095846645368"/>
            <w:gridCol w:w="2875.7827476038337"/>
            <w:gridCol w:w="3055.207667731629"/>
          </w:tblGrid>
        </w:tblGridChange>
      </w:tblGrid>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6">
            <w:pPr>
              <w:pBdr>
                <w:top w:color="auto" w:space="0" w:sz="0" w:val="none"/>
                <w:left w:color="auto" w:space="0" w:sz="0" w:val="none"/>
                <w:bottom w:color="auto" w:space="0" w:sz="0" w:val="none"/>
                <w:right w:color="auto" w:space="0" w:sz="0" w:val="none"/>
                <w:between w:color="auto" w:space="0" w:sz="0" w:val="none"/>
              </w:pBdr>
              <w:spacing w:after="240" w:line="480" w:lineRule="auto"/>
              <w:jc w:val="center"/>
              <w:rPr/>
            </w:pPr>
            <w:r w:rsidDel="00000000" w:rsidR="00000000" w:rsidRPr="00000000">
              <w:rPr>
                <w:b w:val="1"/>
                <w:rtl w:val="0"/>
              </w:rPr>
              <w:t xml:space="preserve">Research Objective (RO)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7">
            <w:pPr>
              <w:pBdr>
                <w:top w:color="auto" w:space="0" w:sz="0" w:val="none"/>
                <w:left w:color="auto" w:space="0" w:sz="0" w:val="none"/>
                <w:bottom w:color="auto" w:space="0" w:sz="0" w:val="none"/>
                <w:right w:color="auto" w:space="0" w:sz="0" w:val="none"/>
                <w:between w:color="auto" w:space="0" w:sz="0" w:val="none"/>
              </w:pBdr>
              <w:spacing w:after="240" w:line="480" w:lineRule="auto"/>
              <w:jc w:val="center"/>
              <w:rPr/>
            </w:pPr>
            <w:r w:rsidDel="00000000" w:rsidR="00000000" w:rsidRPr="00000000">
              <w:rPr>
                <w:b w:val="1"/>
                <w:rtl w:val="0"/>
              </w:rPr>
              <w:t xml:space="preserve">Conceptual / Theoretical Basis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8">
            <w:pPr>
              <w:pBdr>
                <w:top w:color="auto" w:space="0" w:sz="0" w:val="none"/>
                <w:left w:color="auto" w:space="0" w:sz="0" w:val="none"/>
                <w:bottom w:color="auto" w:space="0" w:sz="0" w:val="none"/>
                <w:right w:color="auto" w:space="0" w:sz="0" w:val="none"/>
                <w:between w:color="auto" w:space="0" w:sz="0" w:val="none"/>
              </w:pBdr>
              <w:spacing w:after="240" w:line="480" w:lineRule="auto"/>
              <w:jc w:val="center"/>
              <w:rPr/>
            </w:pPr>
            <w:r w:rsidDel="00000000" w:rsidR="00000000" w:rsidRPr="00000000">
              <w:rPr>
                <w:b w:val="1"/>
                <w:rtl w:val="0"/>
              </w:rPr>
              <w:t xml:space="preserve">Expected Output</w:t>
            </w:r>
            <w:r w:rsidDel="00000000" w:rsidR="00000000" w:rsidRPr="00000000">
              <w:rPr>
                <w:rtl w:val="0"/>
              </w:rPr>
            </w:r>
          </w:p>
        </w:tc>
      </w:tr>
      <w:tr>
        <w:trPr>
          <w:cantSplit w:val="0"/>
          <w:trHeight w:val="15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9">
            <w:pPr>
              <w:pBdr>
                <w:top w:color="auto" w:space="0" w:sz="0" w:val="none"/>
                <w:left w:color="auto" w:space="0" w:sz="0" w:val="none"/>
                <w:bottom w:color="auto" w:space="0" w:sz="0" w:val="none"/>
                <w:right w:color="auto" w:space="0" w:sz="0" w:val="none"/>
                <w:between w:color="auto" w:space="0" w:sz="0" w:val="none"/>
              </w:pBdr>
              <w:spacing w:after="240" w:line="480" w:lineRule="auto"/>
              <w:jc w:val="both"/>
              <w:rPr/>
            </w:pPr>
            <w:r w:rsidDel="00000000" w:rsidR="00000000" w:rsidRPr="00000000">
              <w:rPr>
                <w:b w:val="1"/>
                <w:rtl w:val="0"/>
              </w:rPr>
              <w:t xml:space="preserve">RO1.</w:t>
            </w:r>
            <w:r w:rsidDel="00000000" w:rsidR="00000000" w:rsidRPr="00000000">
              <w:rPr>
                <w:rtl w:val="0"/>
              </w:rPr>
              <w:t xml:space="preserve"> To analyze the transportation challenges faced by commuters in Davao City through surveys, interviews, and literature review.</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A">
            <w:pPr>
              <w:pBdr>
                <w:top w:color="auto" w:space="0" w:sz="0" w:val="none"/>
                <w:left w:color="auto" w:space="0" w:sz="0" w:val="none"/>
                <w:bottom w:color="auto" w:space="0" w:sz="0" w:val="none"/>
                <w:right w:color="auto" w:space="0" w:sz="0" w:val="none"/>
                <w:between w:color="auto" w:space="0" w:sz="0" w:val="none"/>
              </w:pBdr>
              <w:spacing w:after="240" w:line="480" w:lineRule="auto"/>
              <w:jc w:val="both"/>
              <w:rPr/>
            </w:pPr>
            <w:r w:rsidDel="00000000" w:rsidR="00000000" w:rsidRPr="00000000">
              <w:rPr>
                <w:rtl w:val="0"/>
              </w:rPr>
              <w:t xml:space="preserve">Problem Analysis Model; Needs Assessment Framework; Secondary Data Review</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B">
            <w:pPr>
              <w:pBdr>
                <w:top w:color="auto" w:space="0" w:sz="0" w:val="none"/>
                <w:left w:color="auto" w:space="0" w:sz="0" w:val="none"/>
                <w:bottom w:color="auto" w:space="0" w:sz="0" w:val="none"/>
                <w:right w:color="auto" w:space="0" w:sz="0" w:val="none"/>
                <w:between w:color="auto" w:space="0" w:sz="0" w:val="none"/>
              </w:pBdr>
              <w:spacing w:after="240" w:line="480" w:lineRule="auto"/>
              <w:jc w:val="both"/>
              <w:rPr/>
            </w:pPr>
            <w:r w:rsidDel="00000000" w:rsidR="00000000" w:rsidRPr="00000000">
              <w:rPr>
                <w:rtl w:val="0"/>
              </w:rPr>
              <w:t xml:space="preserve">A comprehensive summary of transportation issues, user pain points, and mobility gaps specific to Davao City.</w:t>
            </w:r>
          </w:p>
        </w:tc>
      </w:tr>
      <w:tr>
        <w:trPr>
          <w:cantSplit w:val="0"/>
          <w:trHeight w:val="18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C">
            <w:pPr>
              <w:pBdr>
                <w:top w:color="auto" w:space="0" w:sz="0" w:val="none"/>
                <w:left w:color="auto" w:space="0" w:sz="0" w:val="none"/>
                <w:bottom w:color="auto" w:space="0" w:sz="0" w:val="none"/>
                <w:right w:color="auto" w:space="0" w:sz="0" w:val="none"/>
                <w:between w:color="auto" w:space="0" w:sz="0" w:val="none"/>
              </w:pBdr>
              <w:spacing w:after="240" w:line="480" w:lineRule="auto"/>
              <w:jc w:val="both"/>
              <w:rPr/>
            </w:pPr>
            <w:r w:rsidDel="00000000" w:rsidR="00000000" w:rsidRPr="00000000">
              <w:rPr>
                <w:b w:val="1"/>
                <w:rtl w:val="0"/>
              </w:rPr>
              <w:t xml:space="preserve">RO2.</w:t>
            </w:r>
            <w:r w:rsidDel="00000000" w:rsidR="00000000" w:rsidRPr="00000000">
              <w:rPr>
                <w:rtl w:val="0"/>
              </w:rPr>
              <w:t xml:space="preserve"> To design a user-friendly mobile interface that enables commuters to easily register, book rides, and offer rides using location-based services.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D">
            <w:pPr>
              <w:pBdr>
                <w:top w:color="auto" w:space="0" w:sz="0" w:val="none"/>
                <w:left w:color="auto" w:space="0" w:sz="0" w:val="none"/>
                <w:bottom w:color="auto" w:space="0" w:sz="0" w:val="none"/>
                <w:right w:color="auto" w:space="0" w:sz="0" w:val="none"/>
                <w:between w:color="auto" w:space="0" w:sz="0" w:val="none"/>
              </w:pBdr>
              <w:spacing w:after="240" w:line="480" w:lineRule="auto"/>
              <w:jc w:val="both"/>
              <w:rPr/>
            </w:pPr>
            <w:r w:rsidDel="00000000" w:rsidR="00000000" w:rsidRPr="00000000">
              <w:rPr>
                <w:rtl w:val="0"/>
              </w:rPr>
              <w:t xml:space="preserve">Design Science Research (DSR) Cycle; Agile Scrum Framework; Human–Computer Interaction (HCI) and UI/UX Principles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E">
            <w:pPr>
              <w:pBdr>
                <w:top w:color="auto" w:space="0" w:sz="0" w:val="none"/>
                <w:left w:color="auto" w:space="0" w:sz="0" w:val="none"/>
                <w:bottom w:color="auto" w:space="0" w:sz="0" w:val="none"/>
                <w:right w:color="auto" w:space="0" w:sz="0" w:val="none"/>
                <w:between w:color="auto" w:space="0" w:sz="0" w:val="none"/>
              </w:pBdr>
              <w:spacing w:after="240" w:line="480" w:lineRule="auto"/>
              <w:jc w:val="both"/>
              <w:rPr/>
            </w:pPr>
            <w:r w:rsidDel="00000000" w:rsidR="00000000" w:rsidRPr="00000000">
              <w:rPr>
                <w:rtl w:val="0"/>
              </w:rPr>
              <w:t xml:space="preserve">A functional </w:t>
            </w:r>
            <w:r w:rsidDel="00000000" w:rsidR="00000000" w:rsidRPr="00000000">
              <w:rPr>
                <w:b w:val="1"/>
                <w:rtl w:val="0"/>
              </w:rPr>
              <w:t xml:space="preserve">GoDavao</w:t>
            </w:r>
            <w:r w:rsidDel="00000000" w:rsidR="00000000" w:rsidRPr="00000000">
              <w:rPr>
                <w:rtl w:val="0"/>
              </w:rPr>
              <w:t xml:space="preserve"> mobile interface prototype emphasizing ease of navigation and accessibility for both passengers and drivers.</w:t>
            </w:r>
          </w:p>
        </w:tc>
      </w:tr>
      <w:tr>
        <w:trPr>
          <w:cantSplit w:val="0"/>
          <w:trHeight w:val="18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F">
            <w:pPr>
              <w:pBdr>
                <w:top w:color="auto" w:space="0" w:sz="0" w:val="none"/>
                <w:left w:color="auto" w:space="0" w:sz="0" w:val="none"/>
                <w:bottom w:color="auto" w:space="0" w:sz="0" w:val="none"/>
                <w:right w:color="auto" w:space="0" w:sz="0" w:val="none"/>
                <w:between w:color="auto" w:space="0" w:sz="0" w:val="none"/>
              </w:pBdr>
              <w:spacing w:after="240" w:line="480" w:lineRule="auto"/>
              <w:jc w:val="both"/>
              <w:rPr/>
            </w:pPr>
            <w:r w:rsidDel="00000000" w:rsidR="00000000" w:rsidRPr="00000000">
              <w:rPr>
                <w:b w:val="1"/>
                <w:rtl w:val="0"/>
              </w:rPr>
              <w:t xml:space="preserve">RO3.</w:t>
            </w:r>
            <w:r w:rsidDel="00000000" w:rsidR="00000000" w:rsidRPr="00000000">
              <w:rPr>
                <w:rtl w:val="0"/>
              </w:rPr>
              <w:t xml:space="preserve"> To implement core features of the ridesharing app including user authentication, ride posting, ride matching, in-app messaging, and route tracking.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spacing w:after="240" w:line="480" w:lineRule="auto"/>
              <w:jc w:val="both"/>
              <w:rPr/>
            </w:pPr>
            <w:r w:rsidDel="00000000" w:rsidR="00000000" w:rsidRPr="00000000">
              <w:rPr>
                <w:rtl w:val="0"/>
              </w:rPr>
              <w:t xml:space="preserve">Software Engineering Best Practices; Modular Development Pattern; GIS and Real-time Database Integration (Supabase + Flutter)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1">
            <w:pPr>
              <w:pBdr>
                <w:top w:color="auto" w:space="0" w:sz="0" w:val="none"/>
                <w:left w:color="auto" w:space="0" w:sz="0" w:val="none"/>
                <w:bottom w:color="auto" w:space="0" w:sz="0" w:val="none"/>
                <w:right w:color="auto" w:space="0" w:sz="0" w:val="none"/>
                <w:between w:color="auto" w:space="0" w:sz="0" w:val="none"/>
              </w:pBdr>
              <w:spacing w:after="240" w:line="480" w:lineRule="auto"/>
              <w:jc w:val="both"/>
              <w:rPr/>
            </w:pPr>
            <w:r w:rsidDel="00000000" w:rsidR="00000000" w:rsidRPr="00000000">
              <w:rPr>
                <w:rtl w:val="0"/>
              </w:rPr>
              <w:t xml:space="preserve">Working system modules for authentication, ride management, real-time route tracking, and in-app communication.</w:t>
            </w:r>
          </w:p>
        </w:tc>
      </w:tr>
      <w:tr>
        <w:trPr>
          <w:cantSplit w:val="0"/>
          <w:trHeight w:val="21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2">
            <w:pPr>
              <w:pBdr>
                <w:top w:color="auto" w:space="0" w:sz="0" w:val="none"/>
                <w:left w:color="auto" w:space="0" w:sz="0" w:val="none"/>
                <w:bottom w:color="auto" w:space="0" w:sz="0" w:val="none"/>
                <w:right w:color="auto" w:space="0" w:sz="0" w:val="none"/>
                <w:between w:color="auto" w:space="0" w:sz="0" w:val="none"/>
              </w:pBdr>
              <w:spacing w:after="240" w:line="480" w:lineRule="auto"/>
              <w:jc w:val="both"/>
              <w:rPr/>
            </w:pPr>
            <w:r w:rsidDel="00000000" w:rsidR="00000000" w:rsidRPr="00000000">
              <w:rPr>
                <w:b w:val="1"/>
                <w:rtl w:val="0"/>
              </w:rPr>
              <w:t xml:space="preserve">RO4.</w:t>
            </w:r>
            <w:r w:rsidDel="00000000" w:rsidR="00000000" w:rsidRPr="00000000">
              <w:rPr>
                <w:rtl w:val="0"/>
              </w:rPr>
              <w:t xml:space="preserve"> To integrate map-based navigation and geolocation services using tools such as Google Maps API to assist drivers and passengers in locating pickup and drop-off points.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3">
            <w:pPr>
              <w:pBdr>
                <w:top w:color="auto" w:space="0" w:sz="0" w:val="none"/>
                <w:left w:color="auto" w:space="0" w:sz="0" w:val="none"/>
                <w:bottom w:color="auto" w:space="0" w:sz="0" w:val="none"/>
                <w:right w:color="auto" w:space="0" w:sz="0" w:val="none"/>
                <w:between w:color="auto" w:space="0" w:sz="0" w:val="none"/>
              </w:pBdr>
              <w:spacing w:after="240" w:line="480" w:lineRule="auto"/>
              <w:jc w:val="both"/>
              <w:rPr/>
            </w:pPr>
            <w:r w:rsidDel="00000000" w:rsidR="00000000" w:rsidRPr="00000000">
              <w:rPr>
                <w:rtl w:val="0"/>
              </w:rPr>
              <w:t xml:space="preserve">Geographic Information Systems (GIS); Shortest-Path Algorithms (Dijkstra, Heuristic Routing); Spatial Visualization Principles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4">
            <w:pPr>
              <w:pBdr>
                <w:top w:color="auto" w:space="0" w:sz="0" w:val="none"/>
                <w:left w:color="auto" w:space="0" w:sz="0" w:val="none"/>
                <w:bottom w:color="auto" w:space="0" w:sz="0" w:val="none"/>
                <w:right w:color="auto" w:space="0" w:sz="0" w:val="none"/>
                <w:between w:color="auto" w:space="0" w:sz="0" w:val="none"/>
              </w:pBdr>
              <w:spacing w:after="240" w:line="480" w:lineRule="auto"/>
              <w:jc w:val="both"/>
              <w:rPr/>
            </w:pPr>
            <w:r w:rsidDel="00000000" w:rsidR="00000000" w:rsidRPr="00000000">
              <w:rPr>
                <w:rtl w:val="0"/>
              </w:rPr>
              <w:t xml:space="preserve">Accurate map-based navigation and dynamic routing module that visualizes driver and passenger positions in real time.</w:t>
            </w:r>
          </w:p>
        </w:tc>
      </w:tr>
      <w:tr>
        <w:trPr>
          <w:cantSplit w:val="0"/>
          <w:trHeight w:val="18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5">
            <w:pPr>
              <w:pBdr>
                <w:top w:color="auto" w:space="0" w:sz="0" w:val="none"/>
                <w:left w:color="auto" w:space="0" w:sz="0" w:val="none"/>
                <w:bottom w:color="auto" w:space="0" w:sz="0" w:val="none"/>
                <w:right w:color="auto" w:space="0" w:sz="0" w:val="none"/>
                <w:between w:color="auto" w:space="0" w:sz="0" w:val="none"/>
              </w:pBdr>
              <w:spacing w:after="240" w:line="480" w:lineRule="auto"/>
              <w:jc w:val="both"/>
              <w:rPr/>
            </w:pPr>
            <w:r w:rsidDel="00000000" w:rsidR="00000000" w:rsidRPr="00000000">
              <w:rPr>
                <w:b w:val="1"/>
                <w:rtl w:val="0"/>
              </w:rPr>
              <w:t xml:space="preserve">RO5.</w:t>
            </w:r>
            <w:r w:rsidDel="00000000" w:rsidR="00000000" w:rsidRPr="00000000">
              <w:rPr>
                <w:rtl w:val="0"/>
              </w:rPr>
              <w:t xml:space="preserve"> To test the functionality and usability of the prototype through user testing sessions and gather feedback for improvements.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6">
            <w:pPr>
              <w:pBdr>
                <w:top w:color="auto" w:space="0" w:sz="0" w:val="none"/>
                <w:left w:color="auto" w:space="0" w:sz="0" w:val="none"/>
                <w:bottom w:color="auto" w:space="0" w:sz="0" w:val="none"/>
                <w:right w:color="auto" w:space="0" w:sz="0" w:val="none"/>
                <w:between w:color="auto" w:space="0" w:sz="0" w:val="none"/>
              </w:pBdr>
              <w:spacing w:after="240" w:line="480" w:lineRule="auto"/>
              <w:jc w:val="both"/>
              <w:rPr/>
            </w:pPr>
            <w:r w:rsidDel="00000000" w:rsidR="00000000" w:rsidRPr="00000000">
              <w:rPr>
                <w:rtl w:val="0"/>
              </w:rPr>
              <w:t xml:space="preserve">Agile Iteration and Feedback Loop; User Acceptance Testing (UAT); ISO/IEC 25010 Quality Model – Usability Attribute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7">
            <w:pPr>
              <w:pBdr>
                <w:top w:color="auto" w:space="0" w:sz="0" w:val="none"/>
                <w:left w:color="auto" w:space="0" w:sz="0" w:val="none"/>
                <w:bottom w:color="auto" w:space="0" w:sz="0" w:val="none"/>
                <w:right w:color="auto" w:space="0" w:sz="0" w:val="none"/>
                <w:between w:color="auto" w:space="0" w:sz="0" w:val="none"/>
              </w:pBdr>
              <w:spacing w:after="240" w:line="480" w:lineRule="auto"/>
              <w:jc w:val="both"/>
              <w:rPr/>
            </w:pPr>
            <w:r w:rsidDel="00000000" w:rsidR="00000000" w:rsidRPr="00000000">
              <w:rPr>
                <w:rtl w:val="0"/>
              </w:rPr>
              <w:t xml:space="preserve">UAT reports and usability metrics summarizing task success rates, errors, and refinements implemented from user feedback.</w:t>
            </w:r>
          </w:p>
        </w:tc>
      </w:tr>
      <w:tr>
        <w:trPr>
          <w:cantSplit w:val="0"/>
          <w:trHeight w:val="21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8">
            <w:pPr>
              <w:pBdr>
                <w:top w:color="auto" w:space="0" w:sz="0" w:val="none"/>
                <w:left w:color="auto" w:space="0" w:sz="0" w:val="none"/>
                <w:bottom w:color="auto" w:space="0" w:sz="0" w:val="none"/>
                <w:right w:color="auto" w:space="0" w:sz="0" w:val="none"/>
                <w:between w:color="auto" w:space="0" w:sz="0" w:val="none"/>
              </w:pBdr>
              <w:spacing w:after="240" w:line="480" w:lineRule="auto"/>
              <w:jc w:val="both"/>
              <w:rPr/>
            </w:pPr>
            <w:r w:rsidDel="00000000" w:rsidR="00000000" w:rsidRPr="00000000">
              <w:rPr>
                <w:b w:val="1"/>
                <w:rtl w:val="0"/>
              </w:rPr>
              <w:t xml:space="preserve">RO6.</w:t>
            </w:r>
            <w:r w:rsidDel="00000000" w:rsidR="00000000" w:rsidRPr="00000000">
              <w:rPr>
                <w:rtl w:val="0"/>
              </w:rPr>
              <w:t xml:space="preserve"> To evaluate the app’s performance, usability, and effectiveness in addressing local commuting problems using predefined criteria and satisfaction surveys.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9">
            <w:pPr>
              <w:pBdr>
                <w:top w:color="auto" w:space="0" w:sz="0" w:val="none"/>
                <w:left w:color="auto" w:space="0" w:sz="0" w:val="none"/>
                <w:bottom w:color="auto" w:space="0" w:sz="0" w:val="none"/>
                <w:right w:color="auto" w:space="0" w:sz="0" w:val="none"/>
                <w:between w:color="auto" w:space="0" w:sz="0" w:val="none"/>
              </w:pBdr>
              <w:spacing w:after="240" w:line="480" w:lineRule="auto"/>
              <w:jc w:val="both"/>
              <w:rPr/>
            </w:pPr>
            <w:r w:rsidDel="00000000" w:rsidR="00000000" w:rsidRPr="00000000">
              <w:rPr>
                <w:rtl w:val="0"/>
              </w:rPr>
              <w:t xml:space="preserve">Technology Acceptance Model (TAM); Quantitative Evaluation Framework; Survey Analysis (Perceived Usefulness, Ease of Use, Trust)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A">
            <w:pPr>
              <w:pBdr>
                <w:top w:color="auto" w:space="0" w:sz="0" w:val="none"/>
                <w:left w:color="auto" w:space="0" w:sz="0" w:val="none"/>
                <w:bottom w:color="auto" w:space="0" w:sz="0" w:val="none"/>
                <w:right w:color="auto" w:space="0" w:sz="0" w:val="none"/>
                <w:between w:color="auto" w:space="0" w:sz="0" w:val="none"/>
              </w:pBdr>
              <w:spacing w:after="240" w:line="480" w:lineRule="auto"/>
              <w:jc w:val="both"/>
              <w:rPr/>
            </w:pPr>
            <w:r w:rsidDel="00000000" w:rsidR="00000000" w:rsidRPr="00000000">
              <w:rPr>
                <w:rtl w:val="0"/>
              </w:rPr>
              <w:t xml:space="preserve">Statistical analysis of TAM construct scores and UAT results demonstrating GoDavao’s efficacy and user acceptance.</w:t>
            </w:r>
          </w:p>
        </w:tc>
      </w:tr>
    </w:tbl>
    <w:p w:rsidR="00000000" w:rsidDel="00000000" w:rsidP="00000000" w:rsidRDefault="00000000" w:rsidRPr="00000000" w14:paraId="0000010B">
      <w:pPr>
        <w:pBdr>
          <w:top w:color="auto" w:space="0" w:sz="0" w:val="none"/>
          <w:left w:color="auto" w:space="0" w:sz="0" w:val="none"/>
          <w:bottom w:color="auto" w:space="0" w:sz="0" w:val="none"/>
          <w:right w:color="auto" w:space="0" w:sz="0" w:val="none"/>
          <w:between w:color="auto" w:space="0" w:sz="0" w:val="none"/>
        </w:pBdr>
        <w:spacing w:after="240" w:line="480" w:lineRule="auto"/>
        <w:jc w:val="both"/>
        <w:rPr/>
      </w:pPr>
      <w:r w:rsidDel="00000000" w:rsidR="00000000" w:rsidRPr="00000000">
        <w:rPr>
          <w:rtl w:val="0"/>
        </w:rPr>
      </w:r>
    </w:p>
    <w:p w:rsidR="00000000" w:rsidDel="00000000" w:rsidP="00000000" w:rsidRDefault="00000000" w:rsidRPr="00000000" w14:paraId="0000010C">
      <w:pPr>
        <w:pBdr>
          <w:top w:color="auto" w:space="0" w:sz="0" w:val="none"/>
          <w:left w:color="auto" w:space="0" w:sz="0" w:val="none"/>
          <w:bottom w:color="auto" w:space="0" w:sz="0" w:val="none"/>
          <w:right w:color="auto" w:space="0" w:sz="0" w:val="none"/>
          <w:between w:color="auto" w:space="0" w:sz="0" w:val="none"/>
        </w:pBdr>
        <w:spacing w:after="240" w:line="480" w:lineRule="auto"/>
        <w:jc w:val="both"/>
        <w:rPr/>
      </w:pPr>
      <w:r w:rsidDel="00000000" w:rsidR="00000000" w:rsidRPr="00000000">
        <w:rPr>
          <w:rtl w:val="0"/>
        </w:rPr>
      </w:r>
    </w:p>
    <w:p w:rsidR="00000000" w:rsidDel="00000000" w:rsidP="00000000" w:rsidRDefault="00000000" w:rsidRPr="00000000" w14:paraId="0000010D">
      <w:pPr>
        <w:pBdr>
          <w:top w:color="auto" w:space="0" w:sz="0" w:val="none"/>
          <w:left w:color="auto" w:space="0" w:sz="0" w:val="none"/>
          <w:bottom w:color="auto" w:space="0" w:sz="0" w:val="none"/>
          <w:right w:color="auto" w:space="0" w:sz="0" w:val="none"/>
          <w:between w:color="auto" w:space="0" w:sz="0" w:val="none"/>
        </w:pBdr>
        <w:spacing w:after="240" w:line="480" w:lineRule="auto"/>
        <w:jc w:val="both"/>
        <w:rPr/>
      </w:pPr>
      <w:r w:rsidDel="00000000" w:rsidR="00000000" w:rsidRPr="00000000">
        <w:rPr>
          <w:rtl w:val="0"/>
        </w:rPr>
      </w:r>
    </w:p>
    <w:p w:rsidR="00000000" w:rsidDel="00000000" w:rsidP="00000000" w:rsidRDefault="00000000" w:rsidRPr="00000000" w14:paraId="0000010E">
      <w:pPr>
        <w:pStyle w:val="Heading3"/>
        <w:keepNext w:val="0"/>
        <w:keepLines w:val="0"/>
        <w:pBdr>
          <w:top w:color="auto" w:space="0" w:sz="0" w:val="none"/>
          <w:bottom w:color="auto" w:space="0" w:sz="0" w:val="none"/>
          <w:right w:color="auto" w:space="0" w:sz="0" w:val="none"/>
          <w:between w:color="auto" w:space="0" w:sz="0" w:val="none"/>
        </w:pBdr>
        <w:spacing w:before="280" w:line="480" w:lineRule="auto"/>
        <w:jc w:val="both"/>
        <w:rPr>
          <w:b w:val="1"/>
          <w:color w:val="000000"/>
          <w:sz w:val="22"/>
          <w:szCs w:val="22"/>
        </w:rPr>
      </w:pPr>
      <w:bookmarkStart w:colFirst="0" w:colLast="0" w:name="_c2paldl02u0a" w:id="21"/>
      <w:bookmarkEnd w:id="21"/>
      <w:r w:rsidDel="00000000" w:rsidR="00000000" w:rsidRPr="00000000">
        <w:rPr>
          <w:b w:val="1"/>
          <w:color w:val="000000"/>
          <w:sz w:val="22"/>
          <w:szCs w:val="22"/>
          <w:rtl w:val="0"/>
        </w:rPr>
        <w:t xml:space="preserve">3.1.4 Operational Framework</w:t>
      </w:r>
    </w:p>
    <w:p w:rsidR="00000000" w:rsidDel="00000000" w:rsidP="00000000" w:rsidRDefault="00000000" w:rsidRPr="00000000" w14:paraId="0000010F">
      <w:pPr>
        <w:spacing w:line="480" w:lineRule="auto"/>
        <w:jc w:val="both"/>
        <w:rPr/>
      </w:pPr>
      <w:r w:rsidDel="00000000" w:rsidR="00000000" w:rsidRPr="00000000">
        <w:rPr>
          <w:rtl w:val="0"/>
        </w:rPr>
      </w:r>
    </w:p>
    <w:p w:rsidR="00000000" w:rsidDel="00000000" w:rsidP="00000000" w:rsidRDefault="00000000" w:rsidRPr="00000000" w14:paraId="00000110">
      <w:pPr>
        <w:pStyle w:val="Heading3"/>
        <w:keepNext w:val="0"/>
        <w:keepLines w:val="0"/>
        <w:pBdr>
          <w:top w:color="auto" w:space="0" w:sz="0" w:val="none"/>
          <w:bottom w:color="auto" w:space="0" w:sz="0" w:val="none"/>
          <w:right w:color="auto" w:space="0" w:sz="0" w:val="none"/>
          <w:between w:color="auto" w:space="0" w:sz="0" w:val="none"/>
        </w:pBdr>
        <w:spacing w:before="280" w:line="480" w:lineRule="auto"/>
        <w:jc w:val="both"/>
        <w:rPr>
          <w:i w:val="1"/>
          <w:color w:val="000000"/>
          <w:sz w:val="22"/>
          <w:szCs w:val="22"/>
        </w:rPr>
      </w:pPr>
      <w:bookmarkStart w:colFirst="0" w:colLast="0" w:name="_xkj38xoycwid" w:id="22"/>
      <w:bookmarkEnd w:id="22"/>
      <w:r w:rsidDel="00000000" w:rsidR="00000000" w:rsidRPr="00000000">
        <w:rPr>
          <w:b w:val="1"/>
          <w:strike w:val="1"/>
          <w:color w:val="000000"/>
          <w:sz w:val="22"/>
          <w:szCs w:val="22"/>
        </w:rPr>
        <w:drawing>
          <wp:inline distB="114300" distT="114300" distL="114300" distR="114300">
            <wp:extent cx="5943600" cy="4470400"/>
            <wp:effectExtent b="0" l="0" r="0" t="0"/>
            <wp:docPr id="11"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line="480" w:lineRule="auto"/>
        <w:jc w:val="both"/>
        <w:rPr>
          <w:b w:val="1"/>
        </w:rPr>
      </w:pPr>
      <w:r w:rsidDel="00000000" w:rsidR="00000000" w:rsidRPr="00000000">
        <w:rPr>
          <w:b w:val="1"/>
          <w:rtl w:val="0"/>
        </w:rPr>
        <w:t xml:space="preserve">3.1.5 Operational Framework Mapping</w:t>
      </w:r>
    </w:p>
    <w:p w:rsidR="00000000" w:rsidDel="00000000" w:rsidP="00000000" w:rsidRDefault="00000000" w:rsidRPr="00000000" w14:paraId="00000112">
      <w:pPr>
        <w:spacing w:line="480" w:lineRule="auto"/>
        <w:jc w:val="both"/>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1.9329491880567"/>
        <w:gridCol w:w="2446.6422210581454"/>
        <w:gridCol w:w="2284.840230487166"/>
        <w:gridCol w:w="2196.584599266632"/>
        <w:tblGridChange w:id="0">
          <w:tblGrid>
            <w:gridCol w:w="2431.9329491880567"/>
            <w:gridCol w:w="2446.6422210581454"/>
            <w:gridCol w:w="2284.840230487166"/>
            <w:gridCol w:w="2196.584599266632"/>
          </w:tblGrid>
        </w:tblGridChange>
      </w:tblGrid>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3">
            <w:pPr>
              <w:spacing w:line="480" w:lineRule="auto"/>
              <w:jc w:val="center"/>
              <w:rPr/>
            </w:pPr>
            <w:r w:rsidDel="00000000" w:rsidR="00000000" w:rsidRPr="00000000">
              <w:rPr>
                <w:b w:val="1"/>
                <w:rtl w:val="0"/>
              </w:rPr>
              <w:t xml:space="preserve">Research Objective (RO)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4">
            <w:pPr>
              <w:spacing w:line="480" w:lineRule="auto"/>
              <w:jc w:val="center"/>
              <w:rPr/>
            </w:pPr>
            <w:r w:rsidDel="00000000" w:rsidR="00000000" w:rsidRPr="00000000">
              <w:rPr>
                <w:b w:val="1"/>
                <w:rtl w:val="0"/>
              </w:rPr>
              <w:t xml:space="preserve">Operational Method / Approach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5">
            <w:pPr>
              <w:spacing w:line="480" w:lineRule="auto"/>
              <w:jc w:val="center"/>
              <w:rPr/>
            </w:pPr>
            <w:r w:rsidDel="00000000" w:rsidR="00000000" w:rsidRPr="00000000">
              <w:rPr>
                <w:b w:val="1"/>
                <w:rtl w:val="0"/>
              </w:rPr>
              <w:t xml:space="preserve">Tools, Technologies, and Frameworks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6">
            <w:pPr>
              <w:spacing w:line="480" w:lineRule="auto"/>
              <w:jc w:val="center"/>
              <w:rPr/>
            </w:pPr>
            <w:r w:rsidDel="00000000" w:rsidR="00000000" w:rsidRPr="00000000">
              <w:rPr>
                <w:b w:val="1"/>
                <w:rtl w:val="0"/>
              </w:rPr>
              <w:t xml:space="preserve">Validation Technique / Expected Output</w:t>
            </w:r>
            <w:r w:rsidDel="00000000" w:rsidR="00000000" w:rsidRPr="00000000">
              <w:rPr>
                <w:rtl w:val="0"/>
              </w:rPr>
            </w:r>
          </w:p>
        </w:tc>
      </w:tr>
      <w:tr>
        <w:trPr>
          <w:cantSplit w:val="0"/>
          <w:trHeight w:val="15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7">
            <w:pPr>
              <w:spacing w:line="480" w:lineRule="auto"/>
              <w:jc w:val="both"/>
              <w:rPr/>
            </w:pPr>
            <w:r w:rsidDel="00000000" w:rsidR="00000000" w:rsidRPr="00000000">
              <w:rPr>
                <w:b w:val="1"/>
                <w:rtl w:val="0"/>
              </w:rPr>
              <w:t xml:space="preserve">RO1.</w:t>
            </w:r>
            <w:r w:rsidDel="00000000" w:rsidR="00000000" w:rsidRPr="00000000">
              <w:rPr>
                <w:rtl w:val="0"/>
              </w:rPr>
              <w:t xml:space="preserve"> Analyze the transportation challenges faced by commuters in Davao City.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8">
            <w:pPr>
              <w:spacing w:line="480" w:lineRule="auto"/>
              <w:jc w:val="both"/>
              <w:rPr/>
            </w:pPr>
            <w:r w:rsidDel="00000000" w:rsidR="00000000" w:rsidRPr="00000000">
              <w:rPr>
                <w:rtl w:val="0"/>
              </w:rPr>
              <w:t xml:space="preserve">Conduct surveys and semi-structured interviews; literature review of urban transport studies.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9">
            <w:pPr>
              <w:spacing w:line="480" w:lineRule="auto"/>
              <w:jc w:val="both"/>
              <w:rPr/>
            </w:pPr>
            <w:r w:rsidDel="00000000" w:rsidR="00000000" w:rsidRPr="00000000">
              <w:rPr>
                <w:rtl w:val="0"/>
              </w:rPr>
              <w:t xml:space="preserve">Google Forms / Qualtrics for survey; thematic analysis; Excel/Sheets for data tabulation.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A">
            <w:pPr>
              <w:spacing w:line="480" w:lineRule="auto"/>
              <w:jc w:val="both"/>
              <w:rPr/>
            </w:pPr>
            <w:r w:rsidDel="00000000" w:rsidR="00000000" w:rsidRPr="00000000">
              <w:rPr>
                <w:rtl w:val="0"/>
              </w:rPr>
              <w:t xml:space="preserve">Thematic summary of commuting issues and frequency data identifying key challenges.</w:t>
            </w:r>
          </w:p>
        </w:tc>
      </w:tr>
      <w:tr>
        <w:trPr>
          <w:cantSplit w:val="0"/>
          <w:trHeight w:val="15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B">
            <w:pPr>
              <w:spacing w:line="480" w:lineRule="auto"/>
              <w:jc w:val="both"/>
              <w:rPr/>
            </w:pPr>
            <w:r w:rsidDel="00000000" w:rsidR="00000000" w:rsidRPr="00000000">
              <w:rPr>
                <w:b w:val="1"/>
                <w:rtl w:val="0"/>
              </w:rPr>
              <w:t xml:space="preserve">RO2.</w:t>
            </w:r>
            <w:r w:rsidDel="00000000" w:rsidR="00000000" w:rsidRPr="00000000">
              <w:rPr>
                <w:rtl w:val="0"/>
              </w:rPr>
              <w:t xml:space="preserve"> Design a user-friendly mobile interface for registration, booking, and ride-offering.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C">
            <w:pPr>
              <w:spacing w:line="480" w:lineRule="auto"/>
              <w:jc w:val="both"/>
              <w:rPr/>
            </w:pPr>
            <w:r w:rsidDel="00000000" w:rsidR="00000000" w:rsidRPr="00000000">
              <w:rPr>
                <w:rtl w:val="0"/>
              </w:rPr>
              <w:t xml:space="preserve">UI/UX prototyping, wireframing, iterative design under Agile sprints.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D">
            <w:pPr>
              <w:spacing w:line="480" w:lineRule="auto"/>
              <w:jc w:val="both"/>
              <w:rPr/>
            </w:pPr>
            <w:r w:rsidDel="00000000" w:rsidR="00000000" w:rsidRPr="00000000">
              <w:rPr>
                <w:rtl w:val="0"/>
              </w:rPr>
              <w:t xml:space="preserve">Flutter 3.24 + Material 3 Design system.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E">
            <w:pPr>
              <w:spacing w:line="480" w:lineRule="auto"/>
              <w:jc w:val="both"/>
              <w:rPr/>
            </w:pPr>
            <w:r w:rsidDel="00000000" w:rsidR="00000000" w:rsidRPr="00000000">
              <w:rPr>
                <w:rtl w:val="0"/>
              </w:rPr>
              <w:t xml:space="preserve">Usability inspection and heuristic evaluation (Fitts’s Law, Nielsen’s 10 Heuristics).</w:t>
            </w:r>
          </w:p>
        </w:tc>
      </w:tr>
      <w:tr>
        <w:trPr>
          <w:cantSplit w:val="0"/>
          <w:trHeight w:val="15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F">
            <w:pPr>
              <w:spacing w:line="480" w:lineRule="auto"/>
              <w:jc w:val="both"/>
              <w:rPr/>
            </w:pPr>
            <w:r w:rsidDel="00000000" w:rsidR="00000000" w:rsidRPr="00000000">
              <w:rPr>
                <w:b w:val="1"/>
                <w:rtl w:val="0"/>
              </w:rPr>
              <w:t xml:space="preserve">RO3.</w:t>
            </w:r>
            <w:r w:rsidDel="00000000" w:rsidR="00000000" w:rsidRPr="00000000">
              <w:rPr>
                <w:rtl w:val="0"/>
              </w:rPr>
              <w:t xml:space="preserve"> Implement core features (authentication, ride posting, matching, messaging, tracking).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0">
            <w:pPr>
              <w:spacing w:line="480" w:lineRule="auto"/>
              <w:jc w:val="both"/>
              <w:rPr/>
            </w:pPr>
            <w:r w:rsidDel="00000000" w:rsidR="00000000" w:rsidRPr="00000000">
              <w:rPr>
                <w:rtl w:val="0"/>
              </w:rPr>
              <w:t xml:space="preserve">Modular development and incremental integration using Agile Scrum.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1">
            <w:pPr>
              <w:spacing w:line="480" w:lineRule="auto"/>
              <w:jc w:val="both"/>
              <w:rPr/>
            </w:pPr>
            <w:r w:rsidDel="00000000" w:rsidR="00000000" w:rsidRPr="00000000">
              <w:rPr>
                <w:rtl w:val="0"/>
              </w:rPr>
              <w:t xml:space="preserve">Flutter + Supabase (PostgreSQL, Realtime, Auth); Provider state management.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2">
            <w:pPr>
              <w:spacing w:line="480" w:lineRule="auto"/>
              <w:jc w:val="both"/>
              <w:rPr/>
            </w:pPr>
            <w:r w:rsidDel="00000000" w:rsidR="00000000" w:rsidRPr="00000000">
              <w:rPr>
                <w:rtl w:val="0"/>
              </w:rPr>
              <w:t xml:space="preserve">Unit and integration tests; working MVP modules validated via sprint reviews.</w:t>
            </w:r>
          </w:p>
        </w:tc>
      </w:tr>
      <w:tr>
        <w:trPr>
          <w:cantSplit w:val="0"/>
          <w:trHeight w:val="15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3">
            <w:pPr>
              <w:spacing w:line="480" w:lineRule="auto"/>
              <w:jc w:val="both"/>
              <w:rPr/>
            </w:pPr>
            <w:r w:rsidDel="00000000" w:rsidR="00000000" w:rsidRPr="00000000">
              <w:rPr>
                <w:b w:val="1"/>
                <w:rtl w:val="0"/>
              </w:rPr>
              <w:t xml:space="preserve">RO4.</w:t>
            </w:r>
            <w:r w:rsidDel="00000000" w:rsidR="00000000" w:rsidRPr="00000000">
              <w:rPr>
                <w:rtl w:val="0"/>
              </w:rPr>
              <w:t xml:space="preserve"> Integrate map-based navigation and geolocation services for accurate routing.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4">
            <w:pPr>
              <w:spacing w:line="480" w:lineRule="auto"/>
              <w:jc w:val="both"/>
              <w:rPr/>
            </w:pPr>
            <w:r w:rsidDel="00000000" w:rsidR="00000000" w:rsidRPr="00000000">
              <w:rPr>
                <w:rtl w:val="0"/>
              </w:rPr>
              <w:t xml:space="preserve">GIS integration and shortest-path computation.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5">
            <w:pPr>
              <w:spacing w:line="480" w:lineRule="auto"/>
              <w:jc w:val="both"/>
              <w:rPr/>
            </w:pPr>
            <w:r w:rsidDel="00000000" w:rsidR="00000000" w:rsidRPr="00000000">
              <w:rPr>
                <w:rtl w:val="0"/>
              </w:rPr>
              <w:t xml:space="preserve">OSRM v5.27 backend; Dijkstra’s Algorithm; </w:t>
            </w:r>
            <w:r w:rsidDel="00000000" w:rsidR="00000000" w:rsidRPr="00000000">
              <w:rPr>
                <w:rFonts w:ascii="Roboto Mono" w:cs="Roboto Mono" w:eastAsia="Roboto Mono" w:hAnsi="Roboto Mono"/>
                <w:color w:val="ffffff"/>
                <w:rtl w:val="0"/>
              </w:rPr>
              <w:t xml:space="preserve">flutter_map</w:t>
            </w:r>
            <w:r w:rsidDel="00000000" w:rsidR="00000000" w:rsidRPr="00000000">
              <w:rPr>
                <w:rtl w:val="0"/>
              </w:rPr>
              <w:t xml:space="preserve"> + </w:t>
            </w:r>
            <w:r w:rsidDel="00000000" w:rsidR="00000000" w:rsidRPr="00000000">
              <w:rPr>
                <w:rFonts w:ascii="Roboto Mono" w:cs="Roboto Mono" w:eastAsia="Roboto Mono" w:hAnsi="Roboto Mono"/>
                <w:color w:val="ffffff"/>
                <w:rtl w:val="0"/>
              </w:rPr>
              <w:t xml:space="preserve">latlong2</w:t>
            </w:r>
            <w:r w:rsidDel="00000000" w:rsidR="00000000" w:rsidRPr="00000000">
              <w:rPr>
                <w:rtl w:val="0"/>
              </w:rPr>
              <w:t xml:space="preserve"> libraries.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6">
            <w:pPr>
              <w:spacing w:line="480" w:lineRule="auto"/>
              <w:jc w:val="both"/>
              <w:rPr/>
            </w:pPr>
            <w:r w:rsidDel="00000000" w:rsidR="00000000" w:rsidRPr="00000000">
              <w:rPr>
                <w:rtl w:val="0"/>
              </w:rPr>
              <w:t xml:space="preserve">Functional testing vs Google Maps route benchmarks; latency &lt; 2 s validation.</w:t>
            </w:r>
          </w:p>
        </w:tc>
      </w:tr>
      <w:tr>
        <w:trPr>
          <w:cantSplit w:val="0"/>
          <w:trHeight w:val="15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7">
            <w:pPr>
              <w:spacing w:line="480" w:lineRule="auto"/>
              <w:jc w:val="both"/>
              <w:rPr/>
            </w:pPr>
            <w:r w:rsidDel="00000000" w:rsidR="00000000" w:rsidRPr="00000000">
              <w:rPr>
                <w:b w:val="1"/>
                <w:rtl w:val="0"/>
              </w:rPr>
              <w:t xml:space="preserve">RO5.</w:t>
            </w:r>
            <w:r w:rsidDel="00000000" w:rsidR="00000000" w:rsidRPr="00000000">
              <w:rPr>
                <w:rtl w:val="0"/>
              </w:rPr>
              <w:t xml:space="preserve"> Test functionality and usability of the prototype via user testing and feedback.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8">
            <w:pPr>
              <w:spacing w:line="480" w:lineRule="auto"/>
              <w:jc w:val="both"/>
              <w:rPr/>
            </w:pPr>
            <w:r w:rsidDel="00000000" w:rsidR="00000000" w:rsidRPr="00000000">
              <w:rPr>
                <w:rtl w:val="0"/>
              </w:rPr>
              <w:t xml:space="preserve">User Acceptance Testing (UAT) sessions; Agile sprint retrospectives.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9">
            <w:pPr>
              <w:spacing w:line="480" w:lineRule="auto"/>
              <w:jc w:val="both"/>
              <w:rPr/>
            </w:pPr>
            <w:r w:rsidDel="00000000" w:rsidR="00000000" w:rsidRPr="00000000">
              <w:rPr>
                <w:rtl w:val="0"/>
              </w:rPr>
              <w:t xml:space="preserve">Android APK builds; Observation checklists.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A">
            <w:pPr>
              <w:spacing w:line="480" w:lineRule="auto"/>
              <w:jc w:val="both"/>
              <w:rPr/>
            </w:pPr>
            <w:r w:rsidDel="00000000" w:rsidR="00000000" w:rsidRPr="00000000">
              <w:rPr>
                <w:rFonts w:ascii="Arial Unicode MS" w:cs="Arial Unicode MS" w:eastAsia="Arial Unicode MS" w:hAnsi="Arial Unicode MS"/>
                <w:rtl w:val="0"/>
              </w:rPr>
              <w:t xml:space="preserve">UAT performance metrics (task success ≥ 90 %, error &lt; 5 %); qualitative feedback summary.</w:t>
            </w:r>
          </w:p>
        </w:tc>
      </w:tr>
      <w:tr>
        <w:trPr>
          <w:cantSplit w:val="0"/>
          <w:trHeight w:val="15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B">
            <w:pPr>
              <w:spacing w:line="480" w:lineRule="auto"/>
              <w:jc w:val="both"/>
              <w:rPr/>
            </w:pPr>
            <w:r w:rsidDel="00000000" w:rsidR="00000000" w:rsidRPr="00000000">
              <w:rPr>
                <w:b w:val="1"/>
                <w:rtl w:val="0"/>
              </w:rPr>
              <w:t xml:space="preserve">RO6.</w:t>
            </w:r>
            <w:r w:rsidDel="00000000" w:rsidR="00000000" w:rsidRPr="00000000">
              <w:rPr>
                <w:rtl w:val="0"/>
              </w:rPr>
              <w:t xml:space="preserve"> Evaluate app performance, usability, and effectiveness using satisfaction surveys.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C">
            <w:pPr>
              <w:spacing w:line="480" w:lineRule="auto"/>
              <w:jc w:val="both"/>
              <w:rPr/>
            </w:pPr>
            <w:r w:rsidDel="00000000" w:rsidR="00000000" w:rsidRPr="00000000">
              <w:rPr>
                <w:rtl w:val="0"/>
              </w:rPr>
              <w:t xml:space="preserve">Post-implementation evaluation applying the Technology Acceptance Model (TAM).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D">
            <w:pPr>
              <w:spacing w:line="480" w:lineRule="auto"/>
              <w:jc w:val="both"/>
              <w:rPr/>
            </w:pPr>
            <w:r w:rsidDel="00000000" w:rsidR="00000000" w:rsidRPr="00000000">
              <w:rPr>
                <w:rtl w:val="0"/>
              </w:rPr>
              <w:t xml:space="preserve">Survey forms; Likert 5-point scale (PU, PEOU, Trust); SPSS / Excel analysis.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E">
            <w:pPr>
              <w:spacing w:line="480" w:lineRule="auto"/>
              <w:jc w:val="both"/>
              <w:rPr/>
            </w:pPr>
            <w:r w:rsidDel="00000000" w:rsidR="00000000" w:rsidRPr="00000000">
              <w:rPr>
                <w:rFonts w:ascii="Arial Unicode MS" w:cs="Arial Unicode MS" w:eastAsia="Arial Unicode MS" w:hAnsi="Arial Unicode MS"/>
                <w:rtl w:val="0"/>
              </w:rPr>
              <w:t xml:space="preserve">Computed mean per construct ≥ 4.0 (Agree/Very Satisfied); summary of user perceptions.</w:t>
            </w:r>
          </w:p>
        </w:tc>
      </w:tr>
    </w:tbl>
    <w:p w:rsidR="00000000" w:rsidDel="00000000" w:rsidP="00000000" w:rsidRDefault="00000000" w:rsidRPr="00000000" w14:paraId="0000012F">
      <w:pPr>
        <w:spacing w:line="480" w:lineRule="auto"/>
        <w:jc w:val="both"/>
        <w:rPr/>
      </w:pPr>
      <w:r w:rsidDel="00000000" w:rsidR="00000000" w:rsidRPr="00000000">
        <w:rPr>
          <w:rtl w:val="0"/>
        </w:rPr>
      </w:r>
    </w:p>
    <w:p w:rsidR="00000000" w:rsidDel="00000000" w:rsidP="00000000" w:rsidRDefault="00000000" w:rsidRPr="00000000" w14:paraId="00000130">
      <w:pPr>
        <w:pBdr>
          <w:top w:color="auto" w:space="0" w:sz="0" w:val="none"/>
          <w:bottom w:color="auto" w:space="0" w:sz="0" w:val="none"/>
          <w:right w:color="auto" w:space="0" w:sz="0" w:val="none"/>
          <w:between w:color="auto" w:space="0" w:sz="0" w:val="none"/>
        </w:pBdr>
        <w:spacing w:after="240" w:before="240" w:line="480" w:lineRule="auto"/>
        <w:jc w:val="both"/>
        <w:rPr/>
      </w:pPr>
      <w:r w:rsidDel="00000000" w:rsidR="00000000" w:rsidRPr="00000000">
        <w:rPr/>
        <w:drawing>
          <wp:inline distB="114300" distT="114300" distL="114300" distR="114300">
            <wp:extent cx="4886325" cy="8786813"/>
            <wp:effectExtent b="0" l="0" r="0" t="0"/>
            <wp:docPr id="29" name="image30.png"/>
            <a:graphic>
              <a:graphicData uri="http://schemas.openxmlformats.org/drawingml/2006/picture">
                <pic:pic>
                  <pic:nvPicPr>
                    <pic:cNvPr id="0" name="image30.png"/>
                    <pic:cNvPicPr preferRelativeResize="0"/>
                  </pic:nvPicPr>
                  <pic:blipFill>
                    <a:blip r:embed="rId10"/>
                    <a:srcRect b="0" l="35897" r="35416" t="0"/>
                    <a:stretch>
                      <a:fillRect/>
                    </a:stretch>
                  </pic:blipFill>
                  <pic:spPr>
                    <a:xfrm>
                      <a:off x="0" y="0"/>
                      <a:ext cx="4886325" cy="8786813"/>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pBdr>
          <w:top w:color="auto" w:space="0" w:sz="0" w:val="none"/>
          <w:bottom w:color="auto" w:space="0" w:sz="0" w:val="none"/>
          <w:right w:color="auto" w:space="0" w:sz="0" w:val="none"/>
          <w:between w:color="auto" w:space="0" w:sz="0" w:val="none"/>
        </w:pBdr>
        <w:spacing w:after="240" w:before="240" w:line="480" w:lineRule="auto"/>
        <w:jc w:val="both"/>
        <w:rPr/>
      </w:pPr>
      <w:r w:rsidDel="00000000" w:rsidR="00000000" w:rsidRPr="00000000">
        <w:rPr>
          <w:rtl w:val="0"/>
        </w:rPr>
      </w:r>
    </w:p>
    <w:p w:rsidR="00000000" w:rsidDel="00000000" w:rsidP="00000000" w:rsidRDefault="00000000" w:rsidRPr="00000000" w14:paraId="00000132">
      <w:pPr>
        <w:pBdr>
          <w:top w:color="auto" w:space="0" w:sz="0" w:val="none"/>
          <w:bottom w:color="auto" w:space="0" w:sz="0" w:val="none"/>
          <w:right w:color="auto" w:space="0" w:sz="0" w:val="none"/>
          <w:between w:color="auto" w:space="0" w:sz="0" w:val="none"/>
        </w:pBdr>
        <w:spacing w:after="240" w:before="240" w:line="480" w:lineRule="auto"/>
        <w:jc w:val="both"/>
        <w:rPr/>
      </w:pPr>
      <w:r w:rsidDel="00000000" w:rsidR="00000000" w:rsidRPr="00000000">
        <w:rPr>
          <w:rtl w:val="0"/>
        </w:rPr>
        <w:t xml:space="preserve">The operational framework of the GoDavao system is divided into two complementary flows: the </w:t>
      </w:r>
      <w:r w:rsidDel="00000000" w:rsidR="00000000" w:rsidRPr="00000000">
        <w:rPr>
          <w:b w:val="1"/>
          <w:rtl w:val="0"/>
        </w:rPr>
        <w:t xml:space="preserve">Passenger Operational Flow</w:t>
      </w:r>
      <w:r w:rsidDel="00000000" w:rsidR="00000000" w:rsidRPr="00000000">
        <w:rPr>
          <w:rtl w:val="0"/>
        </w:rPr>
        <w:t xml:space="preserve"> and the </w:t>
      </w:r>
      <w:r w:rsidDel="00000000" w:rsidR="00000000" w:rsidRPr="00000000">
        <w:rPr>
          <w:b w:val="1"/>
          <w:rtl w:val="0"/>
        </w:rPr>
        <w:t xml:space="preserve">Driver Operational Flow</w:t>
      </w:r>
      <w:r w:rsidDel="00000000" w:rsidR="00000000" w:rsidRPr="00000000">
        <w:rPr>
          <w:rtl w:val="0"/>
        </w:rPr>
        <w:t xml:space="preserve">. Together, these processes illustrate how the system supports ride-sharing through route visualization, request handling, live tracking, and post-ride evaluation.</w:t>
      </w:r>
    </w:p>
    <w:p w:rsidR="00000000" w:rsidDel="00000000" w:rsidP="00000000" w:rsidRDefault="00000000" w:rsidRPr="00000000" w14:paraId="00000133">
      <w:pPr>
        <w:pBdr>
          <w:top w:color="auto" w:space="0" w:sz="0" w:val="none"/>
          <w:bottom w:color="auto" w:space="0" w:sz="0" w:val="none"/>
          <w:right w:color="auto" w:space="0" w:sz="0" w:val="none"/>
          <w:between w:color="auto" w:space="0" w:sz="0" w:val="none"/>
        </w:pBdr>
        <w:spacing w:after="240" w:before="240" w:line="480" w:lineRule="auto"/>
        <w:jc w:val="both"/>
        <w:rPr/>
      </w:pPr>
      <w:r w:rsidDel="00000000" w:rsidR="00000000" w:rsidRPr="00000000">
        <w:rPr>
          <w:b w:val="1"/>
          <w:rtl w:val="0"/>
        </w:rPr>
        <w:t xml:space="preserve">Passenger Operational Flow</w:t>
        <w:br w:type="textWrapping"/>
      </w:r>
      <w:r w:rsidDel="00000000" w:rsidR="00000000" w:rsidRPr="00000000">
        <w:rPr>
          <w:rtl w:val="0"/>
        </w:rPr>
        <w:t xml:space="preserve">The passenger flow begins when the user opens the GoDavao mobile application. Through the Passenger Map Page, the passenger is presented with available driver routes, displayed on a GIS-powered map. Unlike traditional ride-hailing models, where nearby drivers are shown individually, GoDavao allows passengers to select from pre-published driver routes that align with their general travel corridor.</w:t>
      </w:r>
    </w:p>
    <w:p w:rsidR="00000000" w:rsidDel="00000000" w:rsidP="00000000" w:rsidRDefault="00000000" w:rsidRPr="00000000" w14:paraId="00000134">
      <w:pPr>
        <w:pBdr>
          <w:top w:color="auto" w:space="0" w:sz="0" w:val="none"/>
          <w:bottom w:color="auto" w:space="0" w:sz="0" w:val="none"/>
          <w:right w:color="auto" w:space="0" w:sz="0" w:val="none"/>
          <w:between w:color="auto" w:space="0" w:sz="0" w:val="none"/>
        </w:pBdr>
        <w:spacing w:after="240" w:before="240" w:line="480" w:lineRule="auto"/>
        <w:jc w:val="both"/>
        <w:rPr/>
      </w:pPr>
      <w:r w:rsidDel="00000000" w:rsidR="00000000" w:rsidRPr="00000000">
        <w:rPr>
          <w:rtl w:val="0"/>
        </w:rPr>
        <w:t xml:space="preserve">Once a route is selected, the passenger defines their pickup and drop-off points, which are automatically snapped to the chosen route for accuracy. The system may further validate this by computing the shortest path segment using OSRM and Dijkstra’s algorithm. This mirrors existing research on path optimization in destination-oriented ridesharing drivers, where shortest path validation ensures efficiency and feasibility (Bhatia, 2020). After confirmation, a ride request is submitted to the backend (Supabase), where it is linked to the driver’s active route and validated for feasibility in terms of seat capacity and route compatibility. This follows similar approaches in industry applications such as Grab, which leverages real-world patterns to improve passenger–driver matching (Abeywickrama &amp; Liang, 2021).</w:t>
      </w:r>
    </w:p>
    <w:p w:rsidR="00000000" w:rsidDel="00000000" w:rsidP="00000000" w:rsidRDefault="00000000" w:rsidRPr="00000000" w14:paraId="00000135">
      <w:pPr>
        <w:pBdr>
          <w:top w:color="auto" w:space="0" w:sz="0" w:val="none"/>
          <w:bottom w:color="auto" w:space="0" w:sz="0" w:val="none"/>
          <w:right w:color="auto" w:space="0" w:sz="0" w:val="none"/>
          <w:between w:color="auto" w:space="0" w:sz="0" w:val="none"/>
        </w:pBdr>
        <w:spacing w:after="240" w:before="240" w:line="480" w:lineRule="auto"/>
        <w:jc w:val="both"/>
        <w:rPr/>
      </w:pPr>
      <w:r w:rsidDel="00000000" w:rsidR="00000000" w:rsidRPr="00000000">
        <w:rPr>
          <w:rtl w:val="0"/>
        </w:rPr>
        <w:t xml:space="preserve">If a compatible driver route exists, the passenger receives a notification containing driver details, estimated fare, and estimated pickup time. Upon confirmation, the booking is finalized. Once the driver accepts the request, live GPS tracking begins, allowing the passenger to monitor the driver’s approach and the trip’s progress in real time. At the end of the ride, the system updates the status to “completed,” and payment is processed. If GCash is used, the passenger uploads proof of payment within the app. Finally, the passenger rates the driver and provides feedback, which contributes to performance evaluations and aggregate ratings. In line with foundational ridesharing concepts that emphasize dynamic allocation and efficiency (Codecademy, n.d.), the passenger flow was designed to balance algorithmic optimization with user convenience.</w:t>
      </w:r>
    </w:p>
    <w:p w:rsidR="00000000" w:rsidDel="00000000" w:rsidP="00000000" w:rsidRDefault="00000000" w:rsidRPr="00000000" w14:paraId="00000136">
      <w:pPr>
        <w:pBdr>
          <w:top w:color="auto" w:space="0" w:sz="0" w:val="none"/>
          <w:bottom w:color="auto" w:space="0" w:sz="0" w:val="none"/>
          <w:right w:color="auto" w:space="0" w:sz="0" w:val="none"/>
          <w:between w:color="auto" w:space="0" w:sz="0" w:val="none"/>
        </w:pBdr>
        <w:spacing w:after="240" w:before="240" w:line="480" w:lineRule="auto"/>
        <w:jc w:val="both"/>
        <w:rPr/>
      </w:pPr>
      <w:r w:rsidDel="00000000" w:rsidR="00000000" w:rsidRPr="00000000">
        <w:rPr>
          <w:rtl w:val="0"/>
        </w:rPr>
      </w:r>
    </w:p>
    <w:p w:rsidR="00000000" w:rsidDel="00000000" w:rsidP="00000000" w:rsidRDefault="00000000" w:rsidRPr="00000000" w14:paraId="00000137">
      <w:pPr>
        <w:pBdr>
          <w:top w:color="auto" w:space="0" w:sz="0" w:val="none"/>
          <w:bottom w:color="auto" w:space="0" w:sz="0" w:val="none"/>
          <w:right w:color="auto" w:space="0" w:sz="0" w:val="none"/>
          <w:between w:color="auto" w:space="0" w:sz="0" w:val="none"/>
        </w:pBdr>
        <w:spacing w:after="240" w:before="240" w:line="480" w:lineRule="auto"/>
        <w:jc w:val="both"/>
        <w:rPr/>
      </w:pPr>
      <w:r w:rsidDel="00000000" w:rsidR="00000000" w:rsidRPr="00000000">
        <w:rPr>
          <w:b w:val="1"/>
          <w:rtl w:val="0"/>
        </w:rPr>
        <w:t xml:space="preserve">Driver Operational Flow</w:t>
        <w:br w:type="textWrapping"/>
      </w:r>
      <w:r w:rsidDel="00000000" w:rsidR="00000000" w:rsidRPr="00000000">
        <w:rPr>
          <w:rtl w:val="0"/>
        </w:rPr>
        <w:t xml:space="preserve">The driver flow begins when the driver logs into the application and accesses the Driver Dashboard. Drivers define their availability by creating and publishing a route, which involves selecting start and end points on the map. This approach is consistent with destination-oriented models in ridesharing literature, which highlight the benefits of drivers predefining travel corridors for optimized matches (Bhatia, 2020). The route is computed and stored as a polyline in the driver_routes table using OSRM/Dijkstra’s algorithm, and is then displayed as an option for passengers.</w:t>
      </w:r>
    </w:p>
    <w:p w:rsidR="00000000" w:rsidDel="00000000" w:rsidP="00000000" w:rsidRDefault="00000000" w:rsidRPr="00000000" w14:paraId="00000138">
      <w:pPr>
        <w:pBdr>
          <w:top w:color="auto" w:space="0" w:sz="0" w:val="none"/>
          <w:bottom w:color="auto" w:space="0" w:sz="0" w:val="none"/>
          <w:right w:color="auto" w:space="0" w:sz="0" w:val="none"/>
          <w:between w:color="auto" w:space="0" w:sz="0" w:val="none"/>
        </w:pBdr>
        <w:spacing w:after="240" w:before="240" w:line="480" w:lineRule="auto"/>
        <w:jc w:val="both"/>
        <w:rPr/>
      </w:pPr>
      <w:r w:rsidDel="00000000" w:rsidR="00000000" w:rsidRPr="00000000">
        <w:rPr>
          <w:rtl w:val="0"/>
        </w:rPr>
        <w:t xml:space="preserve">As passengers request rides and snap their pickup and drop-off points to the driver’s route, the system evaluates the feasibility of the request. The driver receives notifications containing passenger details, pickup and drop-off locations, and the estimated fare. Comparable to Grab’s real-world implementation, this validation ensures requests align with feasible detours while maintaining system efficiency (Abeywickrama &amp; Liang, 2021). The driver may accept or reject the request. Upon acceptance, the driver’s app updates the ride status and begins publishing their live GPS coordinates. Simultaneously, the driver subscribes to the passenger’s live location feed, enabling more efficient navigation to the pickup location.</w:t>
      </w:r>
    </w:p>
    <w:p w:rsidR="00000000" w:rsidDel="00000000" w:rsidP="00000000" w:rsidRDefault="00000000" w:rsidRPr="00000000" w14:paraId="00000139">
      <w:pPr>
        <w:pBdr>
          <w:top w:color="auto" w:space="0" w:sz="0" w:val="none"/>
          <w:bottom w:color="auto" w:space="0" w:sz="0" w:val="none"/>
          <w:right w:color="auto" w:space="0" w:sz="0" w:val="none"/>
          <w:between w:color="auto" w:space="0" w:sz="0" w:val="none"/>
        </w:pBdr>
        <w:spacing w:after="240" w:before="240" w:line="480" w:lineRule="auto"/>
        <w:jc w:val="both"/>
        <w:rPr/>
      </w:pPr>
      <w:r w:rsidDel="00000000" w:rsidR="00000000" w:rsidRPr="00000000">
        <w:rPr>
          <w:rtl w:val="0"/>
        </w:rPr>
        <w:t xml:space="preserve">During the trip, both the driver and passenger benefit from GIS-based route visualization, with live updates reflecting the driver’s movement, passenger location, and the intended route. Once the passenger is dropped off, the driver marks the ride as completed. If the passenger selected GCash as a payment method, the driver is notified of the uploaded payment proof. Finally, the driver rates the passenger, and the rating is added to the passenger’s profile, reinforcing accountability and trust within the system. As highlighted in ridesharing system overviews (Codecademy, n.d.), such rating mechanisms are critical for building trust and sustaining user adoption.</w:t>
      </w:r>
    </w:p>
    <w:p w:rsidR="00000000" w:rsidDel="00000000" w:rsidP="00000000" w:rsidRDefault="00000000" w:rsidRPr="00000000" w14:paraId="0000013A">
      <w:pPr>
        <w:pBdr>
          <w:top w:color="auto" w:space="0" w:sz="0" w:val="none"/>
          <w:bottom w:color="auto" w:space="0" w:sz="0" w:val="none"/>
          <w:right w:color="auto" w:space="0" w:sz="0" w:val="none"/>
          <w:between w:color="auto" w:space="0" w:sz="0" w:val="none"/>
        </w:pBdr>
        <w:spacing w:after="240" w:before="240" w:line="480" w:lineRule="auto"/>
        <w:jc w:val="both"/>
        <w:rPr>
          <w:b w:val="1"/>
        </w:rPr>
      </w:pPr>
      <w:r w:rsidDel="00000000" w:rsidR="00000000" w:rsidRPr="00000000">
        <w:rPr>
          <w:rtl w:val="0"/>
        </w:rPr>
      </w:r>
    </w:p>
    <w:p w:rsidR="00000000" w:rsidDel="00000000" w:rsidP="00000000" w:rsidRDefault="00000000" w:rsidRPr="00000000" w14:paraId="0000013B">
      <w:pPr>
        <w:keepNext w:val="0"/>
        <w:keepLines w:val="0"/>
        <w:pBdr>
          <w:top w:color="auto" w:space="0" w:sz="0" w:val="none"/>
          <w:bottom w:color="auto" w:space="0" w:sz="0" w:val="none"/>
          <w:right w:color="auto" w:space="0" w:sz="0" w:val="none"/>
          <w:between w:color="auto" w:space="0" w:sz="0" w:val="none"/>
        </w:pBdr>
        <w:spacing w:after="80" w:line="480" w:lineRule="auto"/>
        <w:jc w:val="both"/>
        <w:rPr/>
      </w:pPr>
      <w:r w:rsidDel="00000000" w:rsidR="00000000" w:rsidRPr="00000000">
        <w:rPr>
          <w:rtl w:val="0"/>
        </w:rPr>
        <w:t xml:space="preserve">Thus, the operational framework of GoDavao: encompassing passenger and driver flows, is anchored on both literature (Bhatia, 2020) and industry practices (Abeywickrama and Liang, 2021; Codecademy, n.d.), ensuring that the system’s design is conceptually sound and practically relevant.</w:t>
      </w:r>
    </w:p>
    <w:p w:rsidR="00000000" w:rsidDel="00000000" w:rsidP="00000000" w:rsidRDefault="00000000" w:rsidRPr="00000000" w14:paraId="0000013C">
      <w:pPr>
        <w:pStyle w:val="Heading2"/>
        <w:keepNext w:val="0"/>
        <w:keepLines w:val="0"/>
        <w:pBdr>
          <w:top w:color="auto" w:space="0" w:sz="0" w:val="none"/>
          <w:bottom w:color="auto" w:space="0" w:sz="0" w:val="none"/>
          <w:right w:color="auto" w:space="0" w:sz="0" w:val="none"/>
          <w:between w:color="auto" w:space="0" w:sz="0" w:val="none"/>
        </w:pBdr>
        <w:spacing w:after="80" w:line="480" w:lineRule="auto"/>
        <w:jc w:val="both"/>
        <w:rPr>
          <w:b w:val="1"/>
          <w:sz w:val="22"/>
          <w:szCs w:val="22"/>
        </w:rPr>
      </w:pPr>
      <w:bookmarkStart w:colFirst="0" w:colLast="0" w:name="_v2kqtng5fvnm" w:id="23"/>
      <w:bookmarkEnd w:id="23"/>
      <w:r w:rsidDel="00000000" w:rsidR="00000000" w:rsidRPr="00000000">
        <w:rPr>
          <w:b w:val="1"/>
          <w:sz w:val="22"/>
          <w:szCs w:val="22"/>
          <w:rtl w:val="0"/>
        </w:rPr>
        <w:t xml:space="preserve">3.2 Tools, Technologies, and Reproducibility</w:t>
      </w:r>
    </w:p>
    <w:p w:rsidR="00000000" w:rsidDel="00000000" w:rsidP="00000000" w:rsidRDefault="00000000" w:rsidRPr="00000000" w14:paraId="0000013D">
      <w:pPr>
        <w:spacing w:after="240" w:before="240" w:line="480" w:lineRule="auto"/>
        <w:jc w:val="both"/>
        <w:rPr/>
      </w:pPr>
      <w:r w:rsidDel="00000000" w:rsidR="00000000" w:rsidRPr="00000000">
        <w:rPr>
          <w:rtl w:val="0"/>
        </w:rPr>
        <w:t xml:space="preserve">The development stack was selected for open-source availability and reproducibility.</w:t>
      </w:r>
    </w:p>
    <w:p w:rsidR="00000000" w:rsidDel="00000000" w:rsidP="00000000" w:rsidRDefault="00000000" w:rsidRPr="00000000" w14:paraId="0000013E">
      <w:pPr>
        <w:spacing w:after="240" w:before="240" w:line="480" w:lineRule="auto"/>
        <w:jc w:val="both"/>
        <w:rPr/>
      </w:pPr>
      <w:r w:rsidDel="00000000" w:rsidR="00000000" w:rsidRPr="00000000">
        <w:rPr>
          <w:b w:val="1"/>
          <w:rtl w:val="0"/>
        </w:rPr>
        <w:t xml:space="preserve">Flutter SDK (v3.24.3, stable channel)</w:t>
        <w:br w:type="textWrapping"/>
        <w:tab/>
      </w:r>
      <w:r w:rsidDel="00000000" w:rsidR="00000000" w:rsidRPr="00000000">
        <w:rPr>
          <w:rtl w:val="0"/>
        </w:rPr>
        <w:t xml:space="preserve">The stable channel was selected to ensure long-term reliability and compatibility across devices. Version 3.24.3 was the latest stable release at the time of development, offering improved Material 3 support and optimized rendering for both Android and iOS. Using a stable version avoids regressions or experimental bugs that might occur on beta or master channels.</w:t>
      </w:r>
    </w:p>
    <w:p w:rsidR="00000000" w:rsidDel="00000000" w:rsidP="00000000" w:rsidRDefault="00000000" w:rsidRPr="00000000" w14:paraId="0000013F">
      <w:pPr>
        <w:spacing w:after="240" w:before="240" w:line="480" w:lineRule="auto"/>
        <w:jc w:val="both"/>
        <w:rPr/>
      </w:pPr>
      <w:r w:rsidDel="00000000" w:rsidR="00000000" w:rsidRPr="00000000">
        <w:rPr>
          <w:b w:val="1"/>
          <w:rtl w:val="0"/>
        </w:rPr>
        <w:t xml:space="preserve">Dart SDK (v3.4.4)</w:t>
        <w:br w:type="textWrapping"/>
        <w:tab/>
      </w:r>
      <w:r w:rsidDel="00000000" w:rsidR="00000000" w:rsidRPr="00000000">
        <w:rPr>
          <w:rtl w:val="0"/>
        </w:rPr>
        <w:t xml:space="preserve">This version was the officially bundled release with Flutter 3.24.3, ensuring tight integration between the language and the framework. Dart 3.4.4 includes type-safety features, async improvements, and null-safety enforcement, all of which were critical for managing real-time data streams and preventing runtime crashes in the ride-matching logic.</w:t>
        <w:br w:type="textWrapping"/>
      </w:r>
      <w:r w:rsidDel="00000000" w:rsidR="00000000" w:rsidRPr="00000000">
        <w:rPr>
          <w:b w:val="1"/>
          <w:rtl w:val="0"/>
        </w:rPr>
        <w:t xml:space="preserve">Supabase (Flutter client v2.9.1 with PostgreSQL + Realtime backend)</w:t>
        <w:br w:type="textWrapping"/>
      </w:r>
      <w:r w:rsidDel="00000000" w:rsidR="00000000" w:rsidRPr="00000000">
        <w:rPr>
          <w:rtl w:val="0"/>
        </w:rPr>
        <w:t xml:space="preserve"> </w:t>
        <w:tab/>
        <w:t xml:space="preserve">Supabase was chosen for its managed PostgreSQL database with built-in authentication, storage, and Real-time subscriptions. The v2.9.1 client was the latest stable package that aligned with Flutter 3.24.x and supported advanced features such as row-level security (RLS), live location subscriptions, and UUID-based foreign key handling. PostgreSQL’s structured schema ensured data integrity, while Realtime channels enabled the core functionality of live driver–passenger tracking.</w:t>
      </w:r>
    </w:p>
    <w:p w:rsidR="00000000" w:rsidDel="00000000" w:rsidP="00000000" w:rsidRDefault="00000000" w:rsidRPr="00000000" w14:paraId="00000140">
      <w:pPr>
        <w:spacing w:after="240" w:before="240" w:line="480" w:lineRule="auto"/>
        <w:jc w:val="both"/>
        <w:rPr>
          <w:b w:val="1"/>
        </w:rPr>
      </w:pPr>
      <w:r w:rsidDel="00000000" w:rsidR="00000000" w:rsidRPr="00000000">
        <w:rPr>
          <w:b w:val="1"/>
          <w:rtl w:val="0"/>
        </w:rPr>
        <w:t xml:space="preserve">OSRM (Open Source Routing Machine, v5.27.0)</w:t>
        <w:br w:type="textWrapping"/>
      </w:r>
      <w:r w:rsidDel="00000000" w:rsidR="00000000" w:rsidRPr="00000000">
        <w:rPr>
          <w:rtl w:val="0"/>
        </w:rPr>
        <w:tab/>
        <w:t xml:space="preserve">OSRM was selected as the routing engine because it is a proven, open-source solution for real-time route planning and snapping passenger pickups/dropoffs onto driver routes. Version 5.27.0 was the stable Docker image at the time of implementation, ensuring consistent and reproducible routing results across both local development and remote server deployment. Its compatibility with GIS visualization in FlutterMap allowed seamless integration of Dijkstra’s algorithm and heuristic-based detour calculations.</w:t>
      </w:r>
      <w:r w:rsidDel="00000000" w:rsidR="00000000" w:rsidRPr="00000000">
        <w:rPr>
          <w:rtl w:val="0"/>
        </w:rPr>
      </w:r>
    </w:p>
    <w:p w:rsidR="00000000" w:rsidDel="00000000" w:rsidP="00000000" w:rsidRDefault="00000000" w:rsidRPr="00000000" w14:paraId="00000141">
      <w:pPr>
        <w:spacing w:after="240" w:before="240" w:line="480" w:lineRule="auto"/>
        <w:jc w:val="both"/>
        <w:rPr>
          <w:b w:val="1"/>
        </w:rPr>
      </w:pPr>
      <w:r w:rsidDel="00000000" w:rsidR="00000000" w:rsidRPr="00000000">
        <w:rPr>
          <w:b w:val="1"/>
          <w:rtl w:val="0"/>
        </w:rPr>
        <w:t xml:space="preserve">Flutter Dependencies:</w:t>
      </w:r>
    </w:p>
    <w:p w:rsidR="00000000" w:rsidDel="00000000" w:rsidP="00000000" w:rsidRDefault="00000000" w:rsidRPr="00000000" w14:paraId="00000142">
      <w:pPr>
        <w:numPr>
          <w:ilvl w:val="0"/>
          <w:numId w:val="17"/>
        </w:numPr>
        <w:spacing w:after="0" w:afterAutospacing="0" w:before="240" w:line="480" w:lineRule="auto"/>
        <w:ind w:left="720" w:hanging="360"/>
        <w:jc w:val="both"/>
        <w:rPr/>
      </w:pPr>
      <w:r w:rsidDel="00000000" w:rsidR="00000000" w:rsidRPr="00000000">
        <w:rPr>
          <w:rtl w:val="0"/>
        </w:rPr>
        <w:t xml:space="preserve">cupertino_icons: ^1.0.8</w:t>
      </w:r>
    </w:p>
    <w:p w:rsidR="00000000" w:rsidDel="00000000" w:rsidP="00000000" w:rsidRDefault="00000000" w:rsidRPr="00000000" w14:paraId="00000143">
      <w:pPr>
        <w:numPr>
          <w:ilvl w:val="0"/>
          <w:numId w:val="17"/>
        </w:numPr>
        <w:spacing w:after="0" w:afterAutospacing="0" w:before="0" w:beforeAutospacing="0" w:line="480" w:lineRule="auto"/>
        <w:ind w:left="720" w:hanging="360"/>
        <w:jc w:val="both"/>
        <w:rPr/>
      </w:pPr>
      <w:r w:rsidDel="00000000" w:rsidR="00000000" w:rsidRPr="00000000">
        <w:rPr>
          <w:rtl w:val="0"/>
        </w:rPr>
        <w:t xml:space="preserve">supabase_flutter: ^2.9.1</w:t>
      </w:r>
    </w:p>
    <w:p w:rsidR="00000000" w:rsidDel="00000000" w:rsidP="00000000" w:rsidRDefault="00000000" w:rsidRPr="00000000" w14:paraId="00000144">
      <w:pPr>
        <w:numPr>
          <w:ilvl w:val="0"/>
          <w:numId w:val="17"/>
        </w:numPr>
        <w:spacing w:after="0" w:afterAutospacing="0" w:before="0" w:beforeAutospacing="0" w:line="480" w:lineRule="auto"/>
        <w:ind w:left="720" w:hanging="360"/>
        <w:jc w:val="both"/>
        <w:rPr/>
      </w:pPr>
      <w:r w:rsidDel="00000000" w:rsidR="00000000" w:rsidRPr="00000000">
        <w:rPr>
          <w:rtl w:val="0"/>
        </w:rPr>
        <w:t xml:space="preserve">flutter_map: ^6.1.0</w:t>
      </w:r>
    </w:p>
    <w:p w:rsidR="00000000" w:rsidDel="00000000" w:rsidP="00000000" w:rsidRDefault="00000000" w:rsidRPr="00000000" w14:paraId="00000145">
      <w:pPr>
        <w:numPr>
          <w:ilvl w:val="0"/>
          <w:numId w:val="17"/>
        </w:numPr>
        <w:spacing w:after="0" w:afterAutospacing="0" w:before="0" w:beforeAutospacing="0" w:line="480" w:lineRule="auto"/>
        <w:ind w:left="720" w:hanging="360"/>
        <w:jc w:val="both"/>
        <w:rPr/>
      </w:pPr>
      <w:r w:rsidDel="00000000" w:rsidR="00000000" w:rsidRPr="00000000">
        <w:rPr>
          <w:rtl w:val="0"/>
        </w:rPr>
        <w:t xml:space="preserve">latlong2: ^0.9.0</w:t>
      </w:r>
    </w:p>
    <w:p w:rsidR="00000000" w:rsidDel="00000000" w:rsidP="00000000" w:rsidRDefault="00000000" w:rsidRPr="00000000" w14:paraId="00000146">
      <w:pPr>
        <w:numPr>
          <w:ilvl w:val="0"/>
          <w:numId w:val="17"/>
        </w:numPr>
        <w:spacing w:after="0" w:afterAutospacing="0" w:before="0" w:beforeAutospacing="0" w:line="480" w:lineRule="auto"/>
        <w:ind w:left="720" w:hanging="360"/>
        <w:jc w:val="both"/>
        <w:rPr/>
      </w:pPr>
      <w:r w:rsidDel="00000000" w:rsidR="00000000" w:rsidRPr="00000000">
        <w:rPr>
          <w:rtl w:val="0"/>
        </w:rPr>
        <w:t xml:space="preserve">geolocator: ^11.0.0</w:t>
      </w:r>
    </w:p>
    <w:p w:rsidR="00000000" w:rsidDel="00000000" w:rsidP="00000000" w:rsidRDefault="00000000" w:rsidRPr="00000000" w14:paraId="00000147">
      <w:pPr>
        <w:numPr>
          <w:ilvl w:val="0"/>
          <w:numId w:val="17"/>
        </w:numPr>
        <w:spacing w:after="0" w:afterAutospacing="0" w:before="0" w:beforeAutospacing="0" w:line="480" w:lineRule="auto"/>
        <w:ind w:left="720" w:hanging="360"/>
        <w:jc w:val="both"/>
        <w:rPr/>
      </w:pPr>
      <w:r w:rsidDel="00000000" w:rsidR="00000000" w:rsidRPr="00000000">
        <w:rPr>
          <w:rtl w:val="0"/>
        </w:rPr>
        <w:t xml:space="preserve">image_picker: ^1.1.2</w:t>
      </w:r>
    </w:p>
    <w:p w:rsidR="00000000" w:rsidDel="00000000" w:rsidP="00000000" w:rsidRDefault="00000000" w:rsidRPr="00000000" w14:paraId="00000148">
      <w:pPr>
        <w:numPr>
          <w:ilvl w:val="0"/>
          <w:numId w:val="17"/>
        </w:numPr>
        <w:spacing w:after="0" w:afterAutospacing="0" w:before="0" w:beforeAutospacing="0" w:line="480" w:lineRule="auto"/>
        <w:ind w:left="720" w:hanging="360"/>
        <w:jc w:val="both"/>
        <w:rPr/>
      </w:pPr>
      <w:r w:rsidDel="00000000" w:rsidR="00000000" w:rsidRPr="00000000">
        <w:rPr>
          <w:rtl w:val="0"/>
        </w:rPr>
        <w:t xml:space="preserve">url_launcher: ^6.3.2</w:t>
      </w:r>
    </w:p>
    <w:p w:rsidR="00000000" w:rsidDel="00000000" w:rsidP="00000000" w:rsidRDefault="00000000" w:rsidRPr="00000000" w14:paraId="00000149">
      <w:pPr>
        <w:numPr>
          <w:ilvl w:val="0"/>
          <w:numId w:val="17"/>
        </w:numPr>
        <w:spacing w:after="0" w:afterAutospacing="0" w:before="0" w:beforeAutospacing="0" w:line="480" w:lineRule="auto"/>
        <w:ind w:left="720" w:hanging="360"/>
        <w:jc w:val="both"/>
        <w:rPr/>
      </w:pPr>
      <w:r w:rsidDel="00000000" w:rsidR="00000000" w:rsidRPr="00000000">
        <w:rPr>
          <w:rtl w:val="0"/>
        </w:rPr>
        <w:t xml:space="preserve">geocoding: ^2.1.0</w:t>
      </w:r>
    </w:p>
    <w:p w:rsidR="00000000" w:rsidDel="00000000" w:rsidP="00000000" w:rsidRDefault="00000000" w:rsidRPr="00000000" w14:paraId="0000014A">
      <w:pPr>
        <w:numPr>
          <w:ilvl w:val="0"/>
          <w:numId w:val="17"/>
        </w:numPr>
        <w:spacing w:after="0" w:afterAutospacing="0" w:before="0" w:beforeAutospacing="0" w:line="480" w:lineRule="auto"/>
        <w:ind w:left="720" w:hanging="360"/>
        <w:jc w:val="both"/>
        <w:rPr/>
      </w:pPr>
      <w:r w:rsidDel="00000000" w:rsidR="00000000" w:rsidRPr="00000000">
        <w:rPr>
          <w:rtl w:val="0"/>
        </w:rPr>
        <w:t xml:space="preserve">flutter_patch_package: ^0.0.11</w:t>
      </w:r>
    </w:p>
    <w:p w:rsidR="00000000" w:rsidDel="00000000" w:rsidP="00000000" w:rsidRDefault="00000000" w:rsidRPr="00000000" w14:paraId="0000014B">
      <w:pPr>
        <w:numPr>
          <w:ilvl w:val="0"/>
          <w:numId w:val="17"/>
        </w:numPr>
        <w:spacing w:after="0" w:afterAutospacing="0" w:before="0" w:beforeAutospacing="0" w:line="480" w:lineRule="auto"/>
        <w:ind w:left="720" w:hanging="360"/>
        <w:jc w:val="both"/>
        <w:rPr/>
      </w:pPr>
      <w:r w:rsidDel="00000000" w:rsidR="00000000" w:rsidRPr="00000000">
        <w:rPr>
          <w:rtl w:val="0"/>
        </w:rPr>
        <w:t xml:space="preserve">flutter_polyline_points: ^2.0.0</w:t>
      </w:r>
    </w:p>
    <w:p w:rsidR="00000000" w:rsidDel="00000000" w:rsidP="00000000" w:rsidRDefault="00000000" w:rsidRPr="00000000" w14:paraId="0000014C">
      <w:pPr>
        <w:numPr>
          <w:ilvl w:val="0"/>
          <w:numId w:val="17"/>
        </w:numPr>
        <w:spacing w:after="0" w:afterAutospacing="0" w:before="0" w:beforeAutospacing="0" w:line="480" w:lineRule="auto"/>
        <w:ind w:left="720" w:hanging="360"/>
        <w:jc w:val="both"/>
        <w:rPr>
          <w:u w:val="none"/>
        </w:rPr>
      </w:pPr>
      <w:r w:rsidDel="00000000" w:rsidR="00000000" w:rsidRPr="00000000">
        <w:rPr>
          <w:rtl w:val="0"/>
        </w:rPr>
        <w:t xml:space="preserve">google_polyline_algorithm: ^3.1.0</w:t>
      </w:r>
    </w:p>
    <w:p w:rsidR="00000000" w:rsidDel="00000000" w:rsidP="00000000" w:rsidRDefault="00000000" w:rsidRPr="00000000" w14:paraId="0000014D">
      <w:pPr>
        <w:numPr>
          <w:ilvl w:val="0"/>
          <w:numId w:val="17"/>
        </w:numPr>
        <w:spacing w:after="0" w:afterAutospacing="0" w:before="0" w:beforeAutospacing="0" w:line="480" w:lineRule="auto"/>
        <w:ind w:left="720" w:hanging="360"/>
        <w:jc w:val="both"/>
        <w:rPr>
          <w:u w:val="none"/>
        </w:rPr>
      </w:pPr>
      <w:r w:rsidDel="00000000" w:rsidR="00000000" w:rsidRPr="00000000">
        <w:rPr>
          <w:rtl w:val="0"/>
        </w:rPr>
        <w:t xml:space="preserve">flutter_local_notifications: ^19.4.0</w:t>
      </w:r>
    </w:p>
    <w:p w:rsidR="00000000" w:rsidDel="00000000" w:rsidP="00000000" w:rsidRDefault="00000000" w:rsidRPr="00000000" w14:paraId="0000014E">
      <w:pPr>
        <w:numPr>
          <w:ilvl w:val="0"/>
          <w:numId w:val="17"/>
        </w:numPr>
        <w:spacing w:after="0" w:afterAutospacing="0" w:before="0" w:beforeAutospacing="0" w:line="480" w:lineRule="auto"/>
        <w:ind w:left="720" w:hanging="360"/>
        <w:jc w:val="both"/>
        <w:rPr/>
      </w:pPr>
      <w:r w:rsidDel="00000000" w:rsidR="00000000" w:rsidRPr="00000000">
        <w:rPr>
          <w:rtl w:val="0"/>
        </w:rPr>
        <w:t xml:space="preserve">flutter_background_service: ^5.0.5</w:t>
      </w:r>
    </w:p>
    <w:p w:rsidR="00000000" w:rsidDel="00000000" w:rsidP="00000000" w:rsidRDefault="00000000" w:rsidRPr="00000000" w14:paraId="0000014F">
      <w:pPr>
        <w:numPr>
          <w:ilvl w:val="0"/>
          <w:numId w:val="17"/>
        </w:numPr>
        <w:spacing w:after="0" w:afterAutospacing="0" w:before="0" w:beforeAutospacing="0" w:line="480" w:lineRule="auto"/>
        <w:ind w:left="720" w:hanging="360"/>
        <w:jc w:val="both"/>
        <w:rPr/>
      </w:pPr>
      <w:r w:rsidDel="00000000" w:rsidR="00000000" w:rsidRPr="00000000">
        <w:rPr>
          <w:rtl w:val="0"/>
        </w:rPr>
        <w:t xml:space="preserve">permission_handler: ^11.3.1</w:t>
      </w:r>
    </w:p>
    <w:p w:rsidR="00000000" w:rsidDel="00000000" w:rsidP="00000000" w:rsidRDefault="00000000" w:rsidRPr="00000000" w14:paraId="00000150">
      <w:pPr>
        <w:numPr>
          <w:ilvl w:val="0"/>
          <w:numId w:val="17"/>
        </w:numPr>
        <w:spacing w:after="0" w:afterAutospacing="0" w:before="0" w:beforeAutospacing="0" w:line="480" w:lineRule="auto"/>
        <w:ind w:left="720" w:hanging="360"/>
        <w:jc w:val="both"/>
        <w:rPr/>
      </w:pPr>
      <w:r w:rsidDel="00000000" w:rsidR="00000000" w:rsidRPr="00000000">
        <w:rPr>
          <w:rtl w:val="0"/>
        </w:rPr>
        <w:t xml:space="preserve">flutter_dotenv: ^5.2.1</w:t>
      </w:r>
    </w:p>
    <w:p w:rsidR="00000000" w:rsidDel="00000000" w:rsidP="00000000" w:rsidRDefault="00000000" w:rsidRPr="00000000" w14:paraId="00000151">
      <w:pPr>
        <w:numPr>
          <w:ilvl w:val="0"/>
          <w:numId w:val="17"/>
        </w:numPr>
        <w:spacing w:after="0" w:afterAutospacing="0" w:before="0" w:beforeAutospacing="0" w:line="480" w:lineRule="auto"/>
        <w:ind w:left="720" w:hanging="360"/>
        <w:jc w:val="both"/>
        <w:rPr/>
      </w:pPr>
      <w:r w:rsidDel="00000000" w:rsidR="00000000" w:rsidRPr="00000000">
        <w:rPr>
          <w:rtl w:val="0"/>
        </w:rPr>
        <w:t xml:space="preserve">provider: ^6.1.5</w:t>
      </w:r>
    </w:p>
    <w:p w:rsidR="00000000" w:rsidDel="00000000" w:rsidP="00000000" w:rsidRDefault="00000000" w:rsidRPr="00000000" w14:paraId="00000152">
      <w:pPr>
        <w:numPr>
          <w:ilvl w:val="0"/>
          <w:numId w:val="17"/>
        </w:numPr>
        <w:spacing w:after="0" w:afterAutospacing="0" w:before="0" w:beforeAutospacing="0" w:line="480" w:lineRule="auto"/>
        <w:ind w:left="720" w:hanging="360"/>
        <w:jc w:val="both"/>
        <w:rPr/>
      </w:pPr>
      <w:r w:rsidDel="00000000" w:rsidR="00000000" w:rsidRPr="00000000">
        <w:rPr>
          <w:rtl w:val="0"/>
        </w:rPr>
        <w:t xml:space="preserve">uuid: ^4.4.0</w:t>
      </w:r>
    </w:p>
    <w:p w:rsidR="00000000" w:rsidDel="00000000" w:rsidP="00000000" w:rsidRDefault="00000000" w:rsidRPr="00000000" w14:paraId="00000153">
      <w:pPr>
        <w:numPr>
          <w:ilvl w:val="0"/>
          <w:numId w:val="17"/>
        </w:numPr>
        <w:spacing w:after="0" w:afterAutospacing="0" w:before="0" w:beforeAutospacing="0" w:line="480" w:lineRule="auto"/>
        <w:ind w:left="720" w:hanging="360"/>
        <w:jc w:val="both"/>
        <w:rPr/>
      </w:pPr>
      <w:r w:rsidDel="00000000" w:rsidR="00000000" w:rsidRPr="00000000">
        <w:rPr>
          <w:rtl w:val="0"/>
        </w:rPr>
        <w:t xml:space="preserve">http: ^1.4.0</w:t>
      </w:r>
    </w:p>
    <w:p w:rsidR="00000000" w:rsidDel="00000000" w:rsidP="00000000" w:rsidRDefault="00000000" w:rsidRPr="00000000" w14:paraId="00000154">
      <w:pPr>
        <w:numPr>
          <w:ilvl w:val="0"/>
          <w:numId w:val="17"/>
        </w:numPr>
        <w:spacing w:after="240" w:before="0" w:beforeAutospacing="0" w:line="480" w:lineRule="auto"/>
        <w:ind w:left="720" w:hanging="360"/>
        <w:jc w:val="both"/>
        <w:rPr/>
      </w:pPr>
      <w:r w:rsidDel="00000000" w:rsidR="00000000" w:rsidRPr="00000000">
        <w:rPr>
          <w:rtl w:val="0"/>
        </w:rPr>
        <w:t xml:space="preserve">intl: ^0.20.2</w:t>
        <w:br w:type="textWrapping"/>
      </w:r>
    </w:p>
    <w:p w:rsidR="00000000" w:rsidDel="00000000" w:rsidP="00000000" w:rsidRDefault="00000000" w:rsidRPr="00000000" w14:paraId="00000155">
      <w:pPr>
        <w:spacing w:after="240" w:before="240" w:line="480" w:lineRule="auto"/>
        <w:jc w:val="both"/>
        <w:rPr>
          <w:b w:val="1"/>
        </w:rPr>
      </w:pPr>
      <w:r w:rsidDel="00000000" w:rsidR="00000000" w:rsidRPr="00000000">
        <w:rPr>
          <w:b w:val="1"/>
          <w:rtl w:val="0"/>
        </w:rPr>
        <w:t xml:space="preserve">Reproducibility Measures</w:t>
      </w:r>
    </w:p>
    <w:p w:rsidR="00000000" w:rsidDel="00000000" w:rsidP="00000000" w:rsidRDefault="00000000" w:rsidRPr="00000000" w14:paraId="00000156">
      <w:pPr>
        <w:numPr>
          <w:ilvl w:val="0"/>
          <w:numId w:val="28"/>
        </w:numPr>
        <w:spacing w:after="0" w:afterAutospacing="0" w:before="240" w:line="480" w:lineRule="auto"/>
        <w:ind w:left="720" w:hanging="360"/>
        <w:jc w:val="both"/>
        <w:rPr/>
      </w:pPr>
      <w:r w:rsidDel="00000000" w:rsidR="00000000" w:rsidRPr="00000000">
        <w:rPr>
          <w:b w:val="1"/>
          <w:rtl w:val="0"/>
        </w:rPr>
        <w:t xml:space="preserve">Environment Variables</w:t>
      </w:r>
      <w:r w:rsidDel="00000000" w:rsidR="00000000" w:rsidRPr="00000000">
        <w:rPr>
          <w:rtl w:val="0"/>
        </w:rPr>
        <w:t xml:space="preserve">: All sensitive keys and endpoints (Supabase URL and API key) are stored in .env files using the flutter_dotenv package, ensuring both security and portability.</w:t>
      </w:r>
    </w:p>
    <w:p w:rsidR="00000000" w:rsidDel="00000000" w:rsidP="00000000" w:rsidRDefault="00000000" w:rsidRPr="00000000" w14:paraId="00000157">
      <w:pPr>
        <w:numPr>
          <w:ilvl w:val="0"/>
          <w:numId w:val="28"/>
        </w:numPr>
        <w:spacing w:after="0" w:afterAutospacing="0" w:before="0" w:beforeAutospacing="0" w:line="480" w:lineRule="auto"/>
        <w:ind w:left="720" w:hanging="360"/>
        <w:jc w:val="both"/>
        <w:rPr/>
      </w:pPr>
      <w:r w:rsidDel="00000000" w:rsidR="00000000" w:rsidRPr="00000000">
        <w:rPr>
          <w:b w:val="1"/>
          <w:rtl w:val="0"/>
        </w:rPr>
        <w:t xml:space="preserve">Platform Configurations</w:t>
      </w:r>
      <w:r w:rsidDel="00000000" w:rsidR="00000000" w:rsidRPr="00000000">
        <w:rPr>
          <w:rtl w:val="0"/>
        </w:rPr>
        <w:t xml:space="preserve">: The AndroidManifest.xml explicitly includes permissions for INTERNET, ACCESS_FINE_LOCATION, and ACCESS_COARSE_LOCATION. Cleartext traffic is enabled for development builds to allow OSRM (HTTP) requests. Runtime location permission handling is implemented with the geolocator package.</w:t>
      </w:r>
    </w:p>
    <w:p w:rsidR="00000000" w:rsidDel="00000000" w:rsidP="00000000" w:rsidRDefault="00000000" w:rsidRPr="00000000" w14:paraId="00000158">
      <w:pPr>
        <w:numPr>
          <w:ilvl w:val="0"/>
          <w:numId w:val="28"/>
        </w:numPr>
        <w:spacing w:after="0" w:afterAutospacing="0" w:before="0" w:beforeAutospacing="0" w:line="480" w:lineRule="auto"/>
        <w:ind w:left="720" w:hanging="360"/>
        <w:jc w:val="both"/>
        <w:rPr/>
      </w:pPr>
      <w:r w:rsidDel="00000000" w:rsidR="00000000" w:rsidRPr="00000000">
        <w:rPr>
          <w:b w:val="1"/>
          <w:rtl w:val="0"/>
        </w:rPr>
        <w:t xml:space="preserve">Toolchain Versions</w:t>
      </w:r>
      <w:r w:rsidDel="00000000" w:rsidR="00000000" w:rsidRPr="00000000">
        <w:rPr>
          <w:rtl w:val="0"/>
        </w:rPr>
        <w:t xml:space="preserve">: The system was developed using Flutter 3.22.2 (stable channel) with Dart 3.4.0. This version pairing is explicitly documented to avoid compatibility issues in future Flutter releases.</w:t>
      </w:r>
    </w:p>
    <w:p w:rsidR="00000000" w:rsidDel="00000000" w:rsidP="00000000" w:rsidRDefault="00000000" w:rsidRPr="00000000" w14:paraId="00000159">
      <w:pPr>
        <w:numPr>
          <w:ilvl w:val="0"/>
          <w:numId w:val="28"/>
        </w:numPr>
        <w:spacing w:after="0" w:afterAutospacing="0" w:before="0" w:beforeAutospacing="0" w:line="480" w:lineRule="auto"/>
        <w:ind w:left="720" w:hanging="360"/>
        <w:jc w:val="both"/>
        <w:rPr/>
      </w:pPr>
      <w:r w:rsidDel="00000000" w:rsidR="00000000" w:rsidRPr="00000000">
        <w:rPr>
          <w:b w:val="1"/>
          <w:rtl w:val="0"/>
        </w:rPr>
        <w:t xml:space="preserve">Dependency Locking</w:t>
      </w:r>
      <w:r w:rsidDel="00000000" w:rsidR="00000000" w:rsidRPr="00000000">
        <w:rPr>
          <w:rtl w:val="0"/>
        </w:rPr>
        <w:t xml:space="preserve">: A pubspec.lock file is included in the repository, ensuring all dependencies (e.g., supabase_flutter 2.9.1, flutter_map 6.1.0, geolocator 11.0.0) resolve to the exact same versions on every build.</w:t>
        <w:br w:type="textWrapping"/>
      </w:r>
    </w:p>
    <w:p w:rsidR="00000000" w:rsidDel="00000000" w:rsidP="00000000" w:rsidRDefault="00000000" w:rsidRPr="00000000" w14:paraId="0000015A">
      <w:pPr>
        <w:numPr>
          <w:ilvl w:val="0"/>
          <w:numId w:val="28"/>
        </w:numPr>
        <w:spacing w:after="0" w:afterAutospacing="0" w:before="0" w:beforeAutospacing="0" w:line="480" w:lineRule="auto"/>
        <w:ind w:left="720" w:hanging="360"/>
        <w:jc w:val="both"/>
        <w:rPr/>
      </w:pPr>
      <w:r w:rsidDel="00000000" w:rsidR="00000000" w:rsidRPr="00000000">
        <w:rPr>
          <w:b w:val="1"/>
          <w:rtl w:val="0"/>
        </w:rPr>
        <w:t xml:space="preserve">Routing Engine</w:t>
      </w:r>
      <w:r w:rsidDel="00000000" w:rsidR="00000000" w:rsidRPr="00000000">
        <w:rPr>
          <w:rtl w:val="0"/>
        </w:rPr>
        <w:t xml:space="preserve">: OSRM is containerized for reproducibility, using the official osrm-backend Docker image (version 5.27.0). This ensures routing results remain consistent across environments.</w:t>
      </w:r>
    </w:p>
    <w:p w:rsidR="00000000" w:rsidDel="00000000" w:rsidP="00000000" w:rsidRDefault="00000000" w:rsidRPr="00000000" w14:paraId="0000015B">
      <w:pPr>
        <w:numPr>
          <w:ilvl w:val="0"/>
          <w:numId w:val="28"/>
        </w:numPr>
        <w:spacing w:after="0" w:afterAutospacing="0" w:before="0" w:beforeAutospacing="0" w:line="480" w:lineRule="auto"/>
        <w:ind w:left="720" w:hanging="360"/>
        <w:jc w:val="both"/>
        <w:rPr/>
      </w:pPr>
      <w:r w:rsidDel="00000000" w:rsidR="00000000" w:rsidRPr="00000000">
        <w:rPr>
          <w:b w:val="1"/>
          <w:rtl w:val="0"/>
        </w:rPr>
        <w:t xml:space="preserve">Version Control &amp; Iterations</w:t>
      </w:r>
      <w:r w:rsidDel="00000000" w:rsidR="00000000" w:rsidRPr="00000000">
        <w:rPr>
          <w:rtl w:val="0"/>
        </w:rPr>
        <w:t xml:space="preserve">: The project is version-controlled via GitHub. </w:t>
      </w:r>
    </w:p>
    <w:p w:rsidR="00000000" w:rsidDel="00000000" w:rsidP="00000000" w:rsidRDefault="00000000" w:rsidRPr="00000000" w14:paraId="0000015C">
      <w:pPr>
        <w:numPr>
          <w:ilvl w:val="0"/>
          <w:numId w:val="28"/>
        </w:numPr>
        <w:spacing w:after="240" w:before="0" w:beforeAutospacing="0" w:line="480" w:lineRule="auto"/>
        <w:ind w:left="720" w:hanging="360"/>
        <w:jc w:val="both"/>
        <w:rPr/>
      </w:pPr>
      <w:r w:rsidDel="00000000" w:rsidR="00000000" w:rsidRPr="00000000">
        <w:rPr>
          <w:b w:val="1"/>
          <w:rtl w:val="0"/>
        </w:rPr>
        <w:t xml:space="preserve">Rebuild Instructions</w:t>
      </w:r>
      <w:r w:rsidDel="00000000" w:rsidR="00000000" w:rsidRPr="00000000">
        <w:rPr>
          <w:rtl w:val="0"/>
        </w:rPr>
        <w:t xml:space="preserve">: To reproduce the build, clone the repository, run flutter pub get, configure the .env file with Supabase credentials, then execute flutter run (for debug) or flutter build apk (for release).</w:t>
        <w:br w:type="textWrapping"/>
      </w:r>
    </w:p>
    <w:p w:rsidR="00000000" w:rsidDel="00000000" w:rsidP="00000000" w:rsidRDefault="00000000" w:rsidRPr="00000000" w14:paraId="0000015D">
      <w:pPr>
        <w:pStyle w:val="Heading2"/>
        <w:pBdr>
          <w:top w:color="auto" w:space="0" w:sz="0" w:val="none"/>
          <w:bottom w:color="auto" w:space="0" w:sz="0" w:val="none"/>
          <w:right w:color="auto" w:space="0" w:sz="0" w:val="none"/>
          <w:between w:color="auto" w:space="0" w:sz="0" w:val="none"/>
        </w:pBdr>
        <w:spacing w:before="280" w:line="480" w:lineRule="auto"/>
        <w:jc w:val="both"/>
        <w:rPr>
          <w:b w:val="1"/>
          <w:sz w:val="22"/>
          <w:szCs w:val="22"/>
        </w:rPr>
      </w:pPr>
      <w:bookmarkStart w:colFirst="0" w:colLast="0" w:name="_1hap31gjlov9" w:id="24"/>
      <w:bookmarkEnd w:id="24"/>
      <w:r w:rsidDel="00000000" w:rsidR="00000000" w:rsidRPr="00000000">
        <w:rPr>
          <w:b w:val="1"/>
          <w:sz w:val="22"/>
          <w:szCs w:val="22"/>
          <w:rtl w:val="0"/>
        </w:rPr>
        <w:t xml:space="preserve">3.3 System Development Documentation</w:t>
      </w:r>
    </w:p>
    <w:p w:rsidR="00000000" w:rsidDel="00000000" w:rsidP="00000000" w:rsidRDefault="00000000" w:rsidRPr="00000000" w14:paraId="0000015E">
      <w:pPr>
        <w:pBdr>
          <w:top w:color="auto" w:space="0" w:sz="0" w:val="none"/>
          <w:bottom w:color="auto" w:space="0" w:sz="0" w:val="none"/>
          <w:right w:color="auto" w:space="0" w:sz="0" w:val="none"/>
          <w:between w:color="auto" w:space="0" w:sz="0" w:val="none"/>
        </w:pBdr>
        <w:spacing w:after="240" w:before="240" w:line="480" w:lineRule="auto"/>
        <w:jc w:val="both"/>
        <w:rPr/>
      </w:pPr>
      <w:r w:rsidDel="00000000" w:rsidR="00000000" w:rsidRPr="00000000">
        <w:rPr>
          <w:rtl w:val="0"/>
        </w:rPr>
        <w:t xml:space="preserve">The system development documentation provides a comprehensive view of how the GoDavao platform was constructed and how its subsystems interconnect. This section is crucial as it bridges the gap between theoretical methodology and technical implementation.</w:t>
      </w:r>
    </w:p>
    <w:p w:rsidR="00000000" w:rsidDel="00000000" w:rsidP="00000000" w:rsidRDefault="00000000" w:rsidRPr="00000000" w14:paraId="0000015F">
      <w:pPr>
        <w:pBdr>
          <w:top w:color="auto" w:space="0" w:sz="0" w:val="none"/>
          <w:bottom w:color="auto" w:space="0" w:sz="0" w:val="none"/>
          <w:right w:color="auto" w:space="0" w:sz="0" w:val="none"/>
          <w:between w:color="auto" w:space="0" w:sz="0" w:val="none"/>
        </w:pBdr>
        <w:spacing w:after="240" w:before="240" w:line="480" w:lineRule="auto"/>
        <w:jc w:val="both"/>
        <w:rPr/>
      </w:pPr>
      <w:r w:rsidDel="00000000" w:rsidR="00000000" w:rsidRPr="00000000">
        <w:rPr>
          <w:rtl w:val="0"/>
        </w:rPr>
        <w:t xml:space="preserve">The system architecture of GoDavao follows a three-tier model consisting of the mobile client, the Supabase backend, and the OSRM routing service. The mobile client (built in Flutter) provides the user interface for both drivers and passengers. The Supabase backend manages user authentication, real-time subscriptions, database storage, and secure payment records. The OSRM service handles route optimization, distance, and time estimation to support fare computation and efficient ride matching. The system also incorporates passive routing, allowing drivers to define fixed or habitual routes in advance. The system continuously monitors passenger requests along these predefined paths, enabling automatic ride matches without requiring the driver to re-route manually</w:t>
      </w:r>
    </w:p>
    <w:p w:rsidR="00000000" w:rsidDel="00000000" w:rsidP="00000000" w:rsidRDefault="00000000" w:rsidRPr="00000000" w14:paraId="00000160">
      <w:pPr>
        <w:pBdr>
          <w:top w:color="auto" w:space="0" w:sz="0" w:val="none"/>
          <w:bottom w:color="auto" w:space="0" w:sz="0" w:val="none"/>
          <w:right w:color="auto" w:space="0" w:sz="0" w:val="none"/>
          <w:between w:color="auto" w:space="0" w:sz="0" w:val="none"/>
        </w:pBdr>
        <w:spacing w:after="240" w:before="240" w:line="480" w:lineRule="auto"/>
        <w:jc w:val="both"/>
        <w:rPr/>
      </w:pPr>
      <w:r w:rsidDel="00000000" w:rsidR="00000000" w:rsidRPr="00000000">
        <w:rPr/>
        <w:drawing>
          <wp:inline distB="114300" distT="114300" distL="114300" distR="114300">
            <wp:extent cx="5943600" cy="4127500"/>
            <wp:effectExtent b="0" l="0" r="0" t="0"/>
            <wp:docPr id="25"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pBdr>
          <w:top w:color="auto" w:space="0" w:sz="0" w:val="none"/>
          <w:bottom w:color="auto" w:space="0" w:sz="0" w:val="none"/>
          <w:right w:color="auto" w:space="0" w:sz="0" w:val="none"/>
          <w:between w:color="auto" w:space="0" w:sz="0" w:val="none"/>
        </w:pBdr>
        <w:spacing w:after="240" w:before="240" w:line="480" w:lineRule="auto"/>
        <w:jc w:val="center"/>
        <w:rPr/>
      </w:pPr>
      <w:r w:rsidDel="00000000" w:rsidR="00000000" w:rsidRPr="00000000">
        <w:rPr>
          <w:rtl w:val="0"/>
        </w:rPr>
        <w:t xml:space="preserve">System Architecture</w:t>
      </w:r>
    </w:p>
    <w:p w:rsidR="00000000" w:rsidDel="00000000" w:rsidP="00000000" w:rsidRDefault="00000000" w:rsidRPr="00000000" w14:paraId="00000162">
      <w:pPr>
        <w:pBdr>
          <w:top w:color="auto" w:space="0" w:sz="0" w:val="none"/>
          <w:bottom w:color="auto" w:space="0" w:sz="0" w:val="none"/>
          <w:right w:color="auto" w:space="0" w:sz="0" w:val="none"/>
          <w:between w:color="auto" w:space="0" w:sz="0" w:val="none"/>
        </w:pBdr>
        <w:spacing w:after="240" w:before="240" w:line="480" w:lineRule="auto"/>
        <w:jc w:val="both"/>
        <w:rPr/>
      </w:pPr>
      <w:r w:rsidDel="00000000" w:rsidR="00000000" w:rsidRPr="00000000">
        <w:rPr>
          <w:rtl w:val="0"/>
        </w:rPr>
        <w:t xml:space="preserve">The database schema in Supabase is designed to maintain relationships between core entities such as users, ride requests, driver routes, ride matches, and live locations. The Entity-Relationship Diagram (ERD) visualizes these relationships and highlights primary and foreign keys that enforce referential integrity. For example, each ride_request is linked to a passenger in the users table, while each driver_route belongs to a verified driver. Ride matches create the link between these two flows, supported by live tracking for real-time monitoring.</w:t>
      </w:r>
    </w:p>
    <w:p w:rsidR="00000000" w:rsidDel="00000000" w:rsidP="00000000" w:rsidRDefault="00000000" w:rsidRPr="00000000" w14:paraId="00000163">
      <w:pPr>
        <w:pBdr>
          <w:top w:color="auto" w:space="0" w:sz="0" w:val="none"/>
          <w:bottom w:color="auto" w:space="0" w:sz="0" w:val="none"/>
          <w:right w:color="auto" w:space="0" w:sz="0" w:val="none"/>
          <w:between w:color="auto" w:space="0" w:sz="0" w:val="none"/>
        </w:pBdr>
        <w:spacing w:after="240" w:before="240" w:line="480" w:lineRule="auto"/>
        <w:jc w:val="both"/>
        <w:rPr/>
      </w:pPr>
      <w:r w:rsidDel="00000000" w:rsidR="00000000" w:rsidRPr="00000000">
        <w:rPr>
          <w:rtl w:val="0"/>
        </w:rPr>
      </w:r>
    </w:p>
    <w:p w:rsidR="00000000" w:rsidDel="00000000" w:rsidP="00000000" w:rsidRDefault="00000000" w:rsidRPr="00000000" w14:paraId="00000164">
      <w:pPr>
        <w:pBdr>
          <w:top w:color="auto" w:space="0" w:sz="0" w:val="none"/>
          <w:bottom w:color="auto" w:space="0" w:sz="0" w:val="none"/>
          <w:right w:color="auto" w:space="0" w:sz="0" w:val="none"/>
          <w:between w:color="auto" w:space="0" w:sz="0" w:val="none"/>
        </w:pBdr>
        <w:spacing w:after="240" w:before="240" w:line="480" w:lineRule="auto"/>
        <w:jc w:val="both"/>
        <w:rPr/>
      </w:pPr>
      <w:r w:rsidDel="00000000" w:rsidR="00000000" w:rsidRPr="00000000">
        <w:rPr/>
        <w:drawing>
          <wp:inline distB="114300" distT="114300" distL="114300" distR="114300">
            <wp:extent cx="5943600" cy="3911600"/>
            <wp:effectExtent b="0" l="0" r="0" t="0"/>
            <wp:docPr id="20"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pBdr>
          <w:top w:color="auto" w:space="0" w:sz="0" w:val="none"/>
          <w:bottom w:color="auto" w:space="0" w:sz="0" w:val="none"/>
          <w:right w:color="auto" w:space="0" w:sz="0" w:val="none"/>
          <w:between w:color="auto" w:space="0" w:sz="0" w:val="none"/>
        </w:pBdr>
        <w:spacing w:after="240" w:before="240" w:line="480" w:lineRule="auto"/>
        <w:jc w:val="center"/>
        <w:rPr>
          <w:i w:val="1"/>
        </w:rPr>
      </w:pPr>
      <w:r w:rsidDel="00000000" w:rsidR="00000000" w:rsidRPr="00000000">
        <w:rPr>
          <w:i w:val="1"/>
          <w:rtl w:val="0"/>
        </w:rPr>
        <w:t xml:space="preserve">Entity Relationship Diagram</w:t>
      </w:r>
    </w:p>
    <w:p w:rsidR="00000000" w:rsidDel="00000000" w:rsidP="00000000" w:rsidRDefault="00000000" w:rsidRPr="00000000" w14:paraId="00000166">
      <w:pPr>
        <w:pBdr>
          <w:top w:color="auto" w:space="0" w:sz="0" w:val="none"/>
          <w:bottom w:color="auto" w:space="0" w:sz="0" w:val="none"/>
          <w:right w:color="auto" w:space="0" w:sz="0" w:val="none"/>
          <w:between w:color="auto" w:space="0" w:sz="0" w:val="none"/>
        </w:pBdr>
        <w:spacing w:after="240" w:before="240" w:line="480" w:lineRule="auto"/>
        <w:jc w:val="both"/>
        <w:rPr/>
      </w:pPr>
      <w:r w:rsidDel="00000000" w:rsidR="00000000" w:rsidRPr="00000000">
        <w:rPr>
          <w:rtl w:val="0"/>
        </w:rPr>
        <w:t xml:space="preserve">To further illustrate how the system functions in real time, sequence diagrams can be included to represent scenarios such as passenger ride requests, driver acceptance, and ride completion. These diagrams demonstrate how data flows across modules during a transaction, ensuring system transparency and reproducibility.</w:t>
      </w:r>
    </w:p>
    <w:p w:rsidR="00000000" w:rsidDel="00000000" w:rsidP="00000000" w:rsidRDefault="00000000" w:rsidRPr="00000000" w14:paraId="00000167">
      <w:pPr>
        <w:pBdr>
          <w:top w:color="auto" w:space="0" w:sz="0" w:val="none"/>
          <w:bottom w:color="auto" w:space="0" w:sz="0" w:val="none"/>
          <w:right w:color="auto" w:space="0" w:sz="0" w:val="none"/>
          <w:between w:color="auto" w:space="0" w:sz="0" w:val="none"/>
        </w:pBdr>
        <w:spacing w:after="240" w:before="240" w:line="480" w:lineRule="auto"/>
        <w:rPr>
          <w:i w:val="1"/>
        </w:rPr>
      </w:pPr>
      <w:r w:rsidDel="00000000" w:rsidR="00000000" w:rsidRPr="00000000">
        <w:rPr>
          <w:rtl w:val="0"/>
        </w:rPr>
      </w:r>
    </w:p>
    <w:p w:rsidR="00000000" w:rsidDel="00000000" w:rsidP="00000000" w:rsidRDefault="00000000" w:rsidRPr="00000000" w14:paraId="00000168">
      <w:pPr>
        <w:pBdr>
          <w:top w:color="auto" w:space="0" w:sz="0" w:val="none"/>
          <w:bottom w:color="auto" w:space="0" w:sz="0" w:val="none"/>
          <w:right w:color="auto" w:space="0" w:sz="0" w:val="none"/>
          <w:between w:color="auto" w:space="0" w:sz="0" w:val="none"/>
        </w:pBdr>
        <w:spacing w:after="240" w:before="240" w:line="480" w:lineRule="auto"/>
        <w:jc w:val="both"/>
        <w:rPr/>
      </w:pPr>
      <w:r w:rsidDel="00000000" w:rsidR="00000000" w:rsidRPr="00000000">
        <w:rPr/>
        <w:drawing>
          <wp:inline distB="114300" distT="114300" distL="114300" distR="114300">
            <wp:extent cx="5943600" cy="4127500"/>
            <wp:effectExtent b="0" l="0" r="0" t="0"/>
            <wp:docPr id="26"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pBdr>
          <w:top w:color="auto" w:space="0" w:sz="0" w:val="none"/>
          <w:bottom w:color="auto" w:space="0" w:sz="0" w:val="none"/>
          <w:right w:color="auto" w:space="0" w:sz="0" w:val="none"/>
          <w:between w:color="auto" w:space="0" w:sz="0" w:val="none"/>
        </w:pBdr>
        <w:spacing w:after="240" w:before="240" w:line="480" w:lineRule="auto"/>
        <w:jc w:val="center"/>
        <w:rPr/>
      </w:pPr>
      <w:r w:rsidDel="00000000" w:rsidR="00000000" w:rsidRPr="00000000">
        <w:rPr>
          <w:i w:val="1"/>
          <w:rtl w:val="0"/>
        </w:rPr>
        <w:t xml:space="preserve">Sequence Diagram 1 - Passenger books, driver matches, accepts</w:t>
      </w:r>
      <w:r w:rsidDel="00000000" w:rsidR="00000000" w:rsidRPr="00000000">
        <w:rPr>
          <w:rtl w:val="0"/>
        </w:rPr>
      </w:r>
    </w:p>
    <w:p w:rsidR="00000000" w:rsidDel="00000000" w:rsidP="00000000" w:rsidRDefault="00000000" w:rsidRPr="00000000" w14:paraId="0000016A">
      <w:pPr>
        <w:pBdr>
          <w:top w:color="auto" w:space="0" w:sz="0" w:val="none"/>
          <w:bottom w:color="auto" w:space="0" w:sz="0" w:val="none"/>
          <w:right w:color="auto" w:space="0" w:sz="0" w:val="none"/>
          <w:between w:color="auto" w:space="0" w:sz="0" w:val="none"/>
        </w:pBdr>
        <w:spacing w:after="240" w:before="240" w:line="480" w:lineRule="auto"/>
        <w:jc w:val="both"/>
        <w:rPr/>
      </w:pPr>
      <w:r w:rsidDel="00000000" w:rsidR="00000000" w:rsidRPr="00000000">
        <w:rPr>
          <w:rtl w:val="0"/>
        </w:rPr>
      </w:r>
    </w:p>
    <w:p w:rsidR="00000000" w:rsidDel="00000000" w:rsidP="00000000" w:rsidRDefault="00000000" w:rsidRPr="00000000" w14:paraId="0000016B">
      <w:pPr>
        <w:pBdr>
          <w:top w:color="auto" w:space="0" w:sz="0" w:val="none"/>
          <w:bottom w:color="auto" w:space="0" w:sz="0" w:val="none"/>
          <w:right w:color="auto" w:space="0" w:sz="0" w:val="none"/>
          <w:between w:color="auto" w:space="0" w:sz="0" w:val="none"/>
        </w:pBdr>
        <w:spacing w:after="240" w:before="240" w:line="480" w:lineRule="auto"/>
        <w:jc w:val="both"/>
        <w:rPr/>
      </w:pPr>
      <w:r w:rsidDel="00000000" w:rsidR="00000000" w:rsidRPr="00000000">
        <w:rPr>
          <w:rtl w:val="0"/>
        </w:rPr>
      </w:r>
    </w:p>
    <w:p w:rsidR="00000000" w:rsidDel="00000000" w:rsidP="00000000" w:rsidRDefault="00000000" w:rsidRPr="00000000" w14:paraId="0000016C">
      <w:pPr>
        <w:pBdr>
          <w:top w:color="auto" w:space="0" w:sz="0" w:val="none"/>
          <w:bottom w:color="auto" w:space="0" w:sz="0" w:val="none"/>
          <w:right w:color="auto" w:space="0" w:sz="0" w:val="none"/>
          <w:between w:color="auto" w:space="0" w:sz="0" w:val="none"/>
        </w:pBdr>
        <w:spacing w:after="240" w:before="240" w:line="480" w:lineRule="auto"/>
        <w:jc w:val="both"/>
        <w:rPr/>
      </w:pPr>
      <w:r w:rsidDel="00000000" w:rsidR="00000000" w:rsidRPr="00000000">
        <w:rPr>
          <w:rtl w:val="0"/>
        </w:rPr>
      </w:r>
    </w:p>
    <w:p w:rsidR="00000000" w:rsidDel="00000000" w:rsidP="00000000" w:rsidRDefault="00000000" w:rsidRPr="00000000" w14:paraId="0000016D">
      <w:pPr>
        <w:pBdr>
          <w:top w:color="auto" w:space="0" w:sz="0" w:val="none"/>
          <w:bottom w:color="auto" w:space="0" w:sz="0" w:val="none"/>
          <w:right w:color="auto" w:space="0" w:sz="0" w:val="none"/>
          <w:between w:color="auto" w:space="0" w:sz="0" w:val="none"/>
        </w:pBdr>
        <w:spacing w:after="240" w:before="240" w:line="480" w:lineRule="auto"/>
        <w:jc w:val="both"/>
        <w:rPr/>
      </w:pPr>
      <w:r w:rsidDel="00000000" w:rsidR="00000000" w:rsidRPr="00000000">
        <w:rPr>
          <w:rtl w:val="0"/>
        </w:rPr>
      </w:r>
    </w:p>
    <w:p w:rsidR="00000000" w:rsidDel="00000000" w:rsidP="00000000" w:rsidRDefault="00000000" w:rsidRPr="00000000" w14:paraId="0000016E">
      <w:pPr>
        <w:pBdr>
          <w:top w:color="auto" w:space="0" w:sz="0" w:val="none"/>
          <w:bottom w:color="auto" w:space="0" w:sz="0" w:val="none"/>
          <w:right w:color="auto" w:space="0" w:sz="0" w:val="none"/>
          <w:between w:color="auto" w:space="0" w:sz="0" w:val="none"/>
        </w:pBdr>
        <w:spacing w:after="240" w:before="240" w:line="480" w:lineRule="auto"/>
        <w:jc w:val="both"/>
        <w:rPr/>
      </w:pPr>
      <w:r w:rsidDel="00000000" w:rsidR="00000000" w:rsidRPr="00000000">
        <w:rPr>
          <w:rtl w:val="0"/>
        </w:rPr>
      </w:r>
    </w:p>
    <w:p w:rsidR="00000000" w:rsidDel="00000000" w:rsidP="00000000" w:rsidRDefault="00000000" w:rsidRPr="00000000" w14:paraId="0000016F">
      <w:pPr>
        <w:pBdr>
          <w:top w:color="auto" w:space="0" w:sz="0" w:val="none"/>
          <w:bottom w:color="auto" w:space="0" w:sz="0" w:val="none"/>
          <w:right w:color="auto" w:space="0" w:sz="0" w:val="none"/>
          <w:between w:color="auto" w:space="0" w:sz="0" w:val="none"/>
        </w:pBdr>
        <w:spacing w:after="240" w:before="240" w:line="480" w:lineRule="auto"/>
        <w:rPr>
          <w:i w:val="1"/>
        </w:rPr>
      </w:pPr>
      <w:r w:rsidDel="00000000" w:rsidR="00000000" w:rsidRPr="00000000">
        <w:rPr>
          <w:rtl w:val="0"/>
        </w:rPr>
      </w:r>
    </w:p>
    <w:p w:rsidR="00000000" w:rsidDel="00000000" w:rsidP="00000000" w:rsidRDefault="00000000" w:rsidRPr="00000000" w14:paraId="00000170">
      <w:pPr>
        <w:pBdr>
          <w:top w:color="auto" w:space="0" w:sz="0" w:val="none"/>
          <w:bottom w:color="auto" w:space="0" w:sz="0" w:val="none"/>
          <w:right w:color="auto" w:space="0" w:sz="0" w:val="none"/>
          <w:between w:color="auto" w:space="0" w:sz="0" w:val="none"/>
        </w:pBdr>
        <w:spacing w:after="240" w:before="240" w:line="480" w:lineRule="auto"/>
        <w:jc w:val="both"/>
        <w:rPr/>
      </w:pPr>
      <w:r w:rsidDel="00000000" w:rsidR="00000000" w:rsidRPr="00000000">
        <w:rPr/>
        <w:drawing>
          <wp:inline distB="114300" distT="114300" distL="114300" distR="114300">
            <wp:extent cx="5943600" cy="4127500"/>
            <wp:effectExtent b="0" l="0" r="0" t="0"/>
            <wp:docPr id="8"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pBdr>
          <w:top w:color="auto" w:space="0" w:sz="0" w:val="none"/>
          <w:bottom w:color="auto" w:space="0" w:sz="0" w:val="none"/>
          <w:right w:color="auto" w:space="0" w:sz="0" w:val="none"/>
          <w:between w:color="auto" w:space="0" w:sz="0" w:val="none"/>
        </w:pBdr>
        <w:spacing w:after="240" w:before="240" w:line="480" w:lineRule="auto"/>
        <w:jc w:val="center"/>
        <w:rPr/>
      </w:pPr>
      <w:r w:rsidDel="00000000" w:rsidR="00000000" w:rsidRPr="00000000">
        <w:rPr>
          <w:i w:val="1"/>
          <w:rtl w:val="0"/>
        </w:rPr>
        <w:t xml:space="preserve">Sequence Diagram 2 - Live tracking and trip flow to completion and payment</w:t>
      </w:r>
      <w:r w:rsidDel="00000000" w:rsidR="00000000" w:rsidRPr="00000000">
        <w:rPr>
          <w:rtl w:val="0"/>
        </w:rPr>
      </w:r>
    </w:p>
    <w:p w:rsidR="00000000" w:rsidDel="00000000" w:rsidP="00000000" w:rsidRDefault="00000000" w:rsidRPr="00000000" w14:paraId="00000172">
      <w:pPr>
        <w:pBdr>
          <w:top w:color="auto" w:space="0" w:sz="0" w:val="none"/>
          <w:bottom w:color="auto" w:space="0" w:sz="0" w:val="none"/>
          <w:right w:color="auto" w:space="0" w:sz="0" w:val="none"/>
          <w:between w:color="auto" w:space="0" w:sz="0" w:val="none"/>
        </w:pBdr>
        <w:spacing w:after="240" w:before="240" w:line="480" w:lineRule="auto"/>
        <w:jc w:val="both"/>
        <w:rPr/>
      </w:pPr>
      <w:r w:rsidDel="00000000" w:rsidR="00000000" w:rsidRPr="00000000">
        <w:rPr>
          <w:rtl w:val="0"/>
        </w:rPr>
      </w:r>
    </w:p>
    <w:p w:rsidR="00000000" w:rsidDel="00000000" w:rsidP="00000000" w:rsidRDefault="00000000" w:rsidRPr="00000000" w14:paraId="00000173">
      <w:pPr>
        <w:pBdr>
          <w:top w:color="auto" w:space="0" w:sz="0" w:val="none"/>
          <w:bottom w:color="auto" w:space="0" w:sz="0" w:val="none"/>
          <w:right w:color="auto" w:space="0" w:sz="0" w:val="none"/>
          <w:between w:color="auto" w:space="0" w:sz="0" w:val="none"/>
        </w:pBdr>
        <w:spacing w:after="240" w:before="240" w:line="480" w:lineRule="auto"/>
        <w:jc w:val="both"/>
        <w:rPr/>
      </w:pPr>
      <w:r w:rsidDel="00000000" w:rsidR="00000000" w:rsidRPr="00000000">
        <w:rPr>
          <w:rtl w:val="0"/>
        </w:rPr>
      </w:r>
    </w:p>
    <w:p w:rsidR="00000000" w:rsidDel="00000000" w:rsidP="00000000" w:rsidRDefault="00000000" w:rsidRPr="00000000" w14:paraId="00000174">
      <w:pPr>
        <w:pBdr>
          <w:top w:color="auto" w:space="0" w:sz="0" w:val="none"/>
          <w:bottom w:color="auto" w:space="0" w:sz="0" w:val="none"/>
          <w:right w:color="auto" w:space="0" w:sz="0" w:val="none"/>
          <w:between w:color="auto" w:space="0" w:sz="0" w:val="none"/>
        </w:pBdr>
        <w:spacing w:after="240" w:before="240" w:line="480" w:lineRule="auto"/>
        <w:jc w:val="both"/>
        <w:rPr/>
      </w:pPr>
      <w:r w:rsidDel="00000000" w:rsidR="00000000" w:rsidRPr="00000000">
        <w:rPr>
          <w:rtl w:val="0"/>
        </w:rPr>
      </w:r>
    </w:p>
    <w:p w:rsidR="00000000" w:rsidDel="00000000" w:rsidP="00000000" w:rsidRDefault="00000000" w:rsidRPr="00000000" w14:paraId="00000175">
      <w:pPr>
        <w:pBdr>
          <w:top w:color="auto" w:space="0" w:sz="0" w:val="none"/>
          <w:bottom w:color="auto" w:space="0" w:sz="0" w:val="none"/>
          <w:right w:color="auto" w:space="0" w:sz="0" w:val="none"/>
          <w:between w:color="auto" w:space="0" w:sz="0" w:val="none"/>
        </w:pBdr>
        <w:spacing w:after="240" w:before="240" w:line="480" w:lineRule="auto"/>
        <w:jc w:val="both"/>
        <w:rPr/>
      </w:pPr>
      <w:r w:rsidDel="00000000" w:rsidR="00000000" w:rsidRPr="00000000">
        <w:rPr>
          <w:rtl w:val="0"/>
        </w:rPr>
      </w:r>
    </w:p>
    <w:p w:rsidR="00000000" w:rsidDel="00000000" w:rsidP="00000000" w:rsidRDefault="00000000" w:rsidRPr="00000000" w14:paraId="00000176">
      <w:pPr>
        <w:pBdr>
          <w:top w:color="auto" w:space="0" w:sz="0" w:val="none"/>
          <w:bottom w:color="auto" w:space="0" w:sz="0" w:val="none"/>
          <w:right w:color="auto" w:space="0" w:sz="0" w:val="none"/>
          <w:between w:color="auto" w:space="0" w:sz="0" w:val="none"/>
        </w:pBdr>
        <w:spacing w:after="240" w:before="240" w:line="480" w:lineRule="auto"/>
        <w:jc w:val="both"/>
        <w:rPr/>
      </w:pPr>
      <w:r w:rsidDel="00000000" w:rsidR="00000000" w:rsidRPr="00000000">
        <w:rPr>
          <w:rtl w:val="0"/>
        </w:rPr>
      </w:r>
    </w:p>
    <w:p w:rsidR="00000000" w:rsidDel="00000000" w:rsidP="00000000" w:rsidRDefault="00000000" w:rsidRPr="00000000" w14:paraId="00000177">
      <w:pPr>
        <w:pBdr>
          <w:top w:color="auto" w:space="0" w:sz="0" w:val="none"/>
          <w:bottom w:color="auto" w:space="0" w:sz="0" w:val="none"/>
          <w:right w:color="auto" w:space="0" w:sz="0" w:val="none"/>
          <w:between w:color="auto" w:space="0" w:sz="0" w:val="none"/>
        </w:pBdr>
        <w:spacing w:after="240" w:before="240" w:line="480" w:lineRule="auto"/>
        <w:rPr>
          <w:i w:val="1"/>
        </w:rPr>
      </w:pPr>
      <w:r w:rsidDel="00000000" w:rsidR="00000000" w:rsidRPr="00000000">
        <w:rPr>
          <w:rtl w:val="0"/>
        </w:rPr>
      </w:r>
    </w:p>
    <w:p w:rsidR="00000000" w:rsidDel="00000000" w:rsidP="00000000" w:rsidRDefault="00000000" w:rsidRPr="00000000" w14:paraId="00000178">
      <w:pPr>
        <w:pBdr>
          <w:top w:color="auto" w:space="0" w:sz="0" w:val="none"/>
          <w:bottom w:color="auto" w:space="0" w:sz="0" w:val="none"/>
          <w:right w:color="auto" w:space="0" w:sz="0" w:val="none"/>
          <w:between w:color="auto" w:space="0" w:sz="0" w:val="none"/>
        </w:pBdr>
        <w:spacing w:after="240" w:before="240" w:line="480" w:lineRule="auto"/>
        <w:jc w:val="both"/>
        <w:rPr/>
      </w:pPr>
      <w:r w:rsidDel="00000000" w:rsidR="00000000" w:rsidRPr="00000000">
        <w:rPr/>
        <w:drawing>
          <wp:inline distB="114300" distT="114300" distL="114300" distR="114300">
            <wp:extent cx="5943600" cy="4127500"/>
            <wp:effectExtent b="0" l="0" r="0" t="0"/>
            <wp:docPr id="9"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pBdr>
          <w:top w:color="auto" w:space="0" w:sz="0" w:val="none"/>
          <w:bottom w:color="auto" w:space="0" w:sz="0" w:val="none"/>
          <w:right w:color="auto" w:space="0" w:sz="0" w:val="none"/>
          <w:between w:color="auto" w:space="0" w:sz="0" w:val="none"/>
        </w:pBdr>
        <w:spacing w:after="240" w:before="240" w:line="480" w:lineRule="auto"/>
        <w:jc w:val="center"/>
        <w:rPr/>
      </w:pPr>
      <w:r w:rsidDel="00000000" w:rsidR="00000000" w:rsidRPr="00000000">
        <w:rPr>
          <w:i w:val="1"/>
          <w:rtl w:val="0"/>
        </w:rPr>
        <w:t xml:space="preserve">Sequence Diagram 3 - Identity Verification flow</w:t>
      </w:r>
      <w:r w:rsidDel="00000000" w:rsidR="00000000" w:rsidRPr="00000000">
        <w:rPr>
          <w:rtl w:val="0"/>
        </w:rPr>
      </w:r>
    </w:p>
    <w:p w:rsidR="00000000" w:rsidDel="00000000" w:rsidP="00000000" w:rsidRDefault="00000000" w:rsidRPr="00000000" w14:paraId="0000017A">
      <w:pPr>
        <w:pBdr>
          <w:top w:color="auto" w:space="0" w:sz="0" w:val="none"/>
          <w:bottom w:color="auto" w:space="0" w:sz="0" w:val="none"/>
          <w:right w:color="auto" w:space="0" w:sz="0" w:val="none"/>
          <w:between w:color="auto" w:space="0" w:sz="0" w:val="none"/>
        </w:pBdr>
        <w:spacing w:after="240" w:before="240" w:line="480" w:lineRule="auto"/>
        <w:jc w:val="both"/>
        <w:rPr/>
      </w:pPr>
      <w:r w:rsidDel="00000000" w:rsidR="00000000" w:rsidRPr="00000000">
        <w:rPr>
          <w:rtl w:val="0"/>
        </w:rPr>
      </w:r>
    </w:p>
    <w:p w:rsidR="00000000" w:rsidDel="00000000" w:rsidP="00000000" w:rsidRDefault="00000000" w:rsidRPr="00000000" w14:paraId="0000017B">
      <w:pPr>
        <w:pBdr>
          <w:top w:color="auto" w:space="0" w:sz="0" w:val="none"/>
          <w:bottom w:color="auto" w:space="0" w:sz="0" w:val="none"/>
          <w:right w:color="auto" w:space="0" w:sz="0" w:val="none"/>
          <w:between w:color="auto" w:space="0" w:sz="0" w:val="none"/>
        </w:pBdr>
        <w:spacing w:after="240" w:before="240" w:line="480" w:lineRule="auto"/>
        <w:jc w:val="both"/>
        <w:rPr/>
      </w:pPr>
      <w:r w:rsidDel="00000000" w:rsidR="00000000" w:rsidRPr="00000000">
        <w:rPr>
          <w:rtl w:val="0"/>
        </w:rPr>
      </w:r>
    </w:p>
    <w:p w:rsidR="00000000" w:rsidDel="00000000" w:rsidP="00000000" w:rsidRDefault="00000000" w:rsidRPr="00000000" w14:paraId="0000017C">
      <w:pPr>
        <w:pBdr>
          <w:top w:color="auto" w:space="0" w:sz="0" w:val="none"/>
          <w:bottom w:color="auto" w:space="0" w:sz="0" w:val="none"/>
          <w:right w:color="auto" w:space="0" w:sz="0" w:val="none"/>
          <w:between w:color="auto" w:space="0" w:sz="0" w:val="none"/>
        </w:pBdr>
        <w:spacing w:after="240" w:before="240" w:line="480" w:lineRule="auto"/>
        <w:jc w:val="both"/>
        <w:rPr/>
      </w:pPr>
      <w:r w:rsidDel="00000000" w:rsidR="00000000" w:rsidRPr="00000000">
        <w:rPr>
          <w:rtl w:val="0"/>
        </w:rPr>
      </w:r>
    </w:p>
    <w:p w:rsidR="00000000" w:rsidDel="00000000" w:rsidP="00000000" w:rsidRDefault="00000000" w:rsidRPr="00000000" w14:paraId="0000017D">
      <w:pPr>
        <w:pBdr>
          <w:top w:color="auto" w:space="0" w:sz="0" w:val="none"/>
          <w:bottom w:color="auto" w:space="0" w:sz="0" w:val="none"/>
          <w:right w:color="auto" w:space="0" w:sz="0" w:val="none"/>
          <w:between w:color="auto" w:space="0" w:sz="0" w:val="none"/>
        </w:pBdr>
        <w:spacing w:after="240" w:before="240" w:line="480" w:lineRule="auto"/>
        <w:jc w:val="both"/>
        <w:rPr/>
      </w:pPr>
      <w:r w:rsidDel="00000000" w:rsidR="00000000" w:rsidRPr="00000000">
        <w:rPr>
          <w:rtl w:val="0"/>
        </w:rPr>
      </w:r>
    </w:p>
    <w:p w:rsidR="00000000" w:rsidDel="00000000" w:rsidP="00000000" w:rsidRDefault="00000000" w:rsidRPr="00000000" w14:paraId="0000017E">
      <w:pPr>
        <w:pBdr>
          <w:top w:color="auto" w:space="0" w:sz="0" w:val="none"/>
          <w:bottom w:color="auto" w:space="0" w:sz="0" w:val="none"/>
          <w:right w:color="auto" w:space="0" w:sz="0" w:val="none"/>
          <w:between w:color="auto" w:space="0" w:sz="0" w:val="none"/>
        </w:pBdr>
        <w:spacing w:after="240" w:before="240" w:line="480" w:lineRule="auto"/>
        <w:jc w:val="both"/>
        <w:rPr/>
      </w:pPr>
      <w:r w:rsidDel="00000000" w:rsidR="00000000" w:rsidRPr="00000000">
        <w:rPr>
          <w:rtl w:val="0"/>
        </w:rPr>
      </w:r>
    </w:p>
    <w:p w:rsidR="00000000" w:rsidDel="00000000" w:rsidP="00000000" w:rsidRDefault="00000000" w:rsidRPr="00000000" w14:paraId="0000017F">
      <w:pPr>
        <w:pBdr>
          <w:top w:color="auto" w:space="0" w:sz="0" w:val="none"/>
          <w:bottom w:color="auto" w:space="0" w:sz="0" w:val="none"/>
          <w:right w:color="auto" w:space="0" w:sz="0" w:val="none"/>
          <w:between w:color="auto" w:space="0" w:sz="0" w:val="none"/>
        </w:pBdr>
        <w:spacing w:after="240" w:before="240" w:line="480" w:lineRule="auto"/>
        <w:rPr>
          <w:i w:val="1"/>
        </w:rPr>
      </w:pPr>
      <w:r w:rsidDel="00000000" w:rsidR="00000000" w:rsidRPr="00000000">
        <w:rPr>
          <w:rtl w:val="0"/>
        </w:rPr>
      </w:r>
    </w:p>
    <w:p w:rsidR="00000000" w:rsidDel="00000000" w:rsidP="00000000" w:rsidRDefault="00000000" w:rsidRPr="00000000" w14:paraId="00000180">
      <w:pPr>
        <w:pBdr>
          <w:top w:color="auto" w:space="0" w:sz="0" w:val="none"/>
          <w:bottom w:color="auto" w:space="0" w:sz="0" w:val="none"/>
          <w:right w:color="auto" w:space="0" w:sz="0" w:val="none"/>
          <w:between w:color="auto" w:space="0" w:sz="0" w:val="none"/>
        </w:pBdr>
        <w:spacing w:after="240" w:before="240" w:line="480" w:lineRule="auto"/>
        <w:jc w:val="both"/>
        <w:rPr/>
      </w:pPr>
      <w:r w:rsidDel="00000000" w:rsidR="00000000" w:rsidRPr="00000000">
        <w:rPr/>
        <w:drawing>
          <wp:inline distB="114300" distT="114300" distL="114300" distR="114300">
            <wp:extent cx="5943600" cy="4127500"/>
            <wp:effectExtent b="0" l="0" r="0" t="0"/>
            <wp:docPr id="7"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pBdr>
          <w:top w:color="auto" w:space="0" w:sz="0" w:val="none"/>
          <w:bottom w:color="auto" w:space="0" w:sz="0" w:val="none"/>
          <w:right w:color="auto" w:space="0" w:sz="0" w:val="none"/>
          <w:between w:color="auto" w:space="0" w:sz="0" w:val="none"/>
        </w:pBdr>
        <w:spacing w:after="240" w:before="240" w:line="480" w:lineRule="auto"/>
        <w:jc w:val="center"/>
        <w:rPr/>
      </w:pPr>
      <w:r w:rsidDel="00000000" w:rsidR="00000000" w:rsidRPr="00000000">
        <w:rPr>
          <w:i w:val="1"/>
          <w:rtl w:val="0"/>
        </w:rPr>
        <w:t xml:space="preserve">Sequence Diagram 4 - Passenger cancel, refund flow</w:t>
      </w:r>
      <w:r w:rsidDel="00000000" w:rsidR="00000000" w:rsidRPr="00000000">
        <w:rPr>
          <w:rtl w:val="0"/>
        </w:rPr>
      </w:r>
    </w:p>
    <w:p w:rsidR="00000000" w:rsidDel="00000000" w:rsidP="00000000" w:rsidRDefault="00000000" w:rsidRPr="00000000" w14:paraId="00000182">
      <w:pPr>
        <w:pBdr>
          <w:top w:color="auto" w:space="0" w:sz="0" w:val="none"/>
          <w:bottom w:color="auto" w:space="0" w:sz="0" w:val="none"/>
          <w:right w:color="auto" w:space="0" w:sz="0" w:val="none"/>
          <w:between w:color="auto" w:space="0" w:sz="0" w:val="none"/>
        </w:pBdr>
        <w:spacing w:after="240" w:before="240" w:line="480" w:lineRule="auto"/>
        <w:jc w:val="both"/>
        <w:rPr/>
      </w:pPr>
      <w:r w:rsidDel="00000000" w:rsidR="00000000" w:rsidRPr="00000000">
        <w:rPr>
          <w:rtl w:val="0"/>
        </w:rPr>
        <w:t xml:space="preserve">The system also incorporates payment management, live tracking, and safety features. Payment intents are created and updated in Supabase to reflect ride statuses, while GCash integration allows for proof-of-payment uploads. Live location tracking is facilitated by publishing and subscribing to driver and passenger coordinates in near real time, ensuring both parties can locate each other. Additionally, SOS features are integrated into the mobile app for emergency support.</w:t>
      </w:r>
    </w:p>
    <w:p w:rsidR="00000000" w:rsidDel="00000000" w:rsidP="00000000" w:rsidRDefault="00000000" w:rsidRPr="00000000" w14:paraId="00000183">
      <w:pPr>
        <w:pStyle w:val="Heading2"/>
        <w:keepNext w:val="0"/>
        <w:keepLines w:val="0"/>
        <w:pBdr>
          <w:top w:color="auto" w:space="0" w:sz="0" w:val="none"/>
          <w:bottom w:color="auto" w:space="0" w:sz="0" w:val="none"/>
          <w:right w:color="auto" w:space="0" w:sz="0" w:val="none"/>
          <w:between w:color="auto" w:space="0" w:sz="0" w:val="none"/>
        </w:pBdr>
        <w:spacing w:after="80" w:line="480" w:lineRule="auto"/>
        <w:rPr>
          <w:b w:val="1"/>
          <w:sz w:val="22"/>
          <w:szCs w:val="22"/>
        </w:rPr>
      </w:pPr>
      <w:bookmarkStart w:colFirst="0" w:colLast="0" w:name="_585wx9ygyzew" w:id="25"/>
      <w:bookmarkEnd w:id="25"/>
      <w:r w:rsidDel="00000000" w:rsidR="00000000" w:rsidRPr="00000000">
        <w:rPr>
          <w:b w:val="1"/>
          <w:sz w:val="22"/>
          <w:szCs w:val="22"/>
          <w:rtl w:val="0"/>
        </w:rPr>
        <w:t xml:space="preserve">3.4 UI/UX</w:t>
      </w:r>
    </w:p>
    <w:p w:rsidR="00000000" w:rsidDel="00000000" w:rsidP="00000000" w:rsidRDefault="00000000" w:rsidRPr="00000000" w14:paraId="00000184">
      <w:pPr>
        <w:spacing w:after="240" w:before="240" w:line="480" w:lineRule="auto"/>
        <w:jc w:val="both"/>
        <w:rPr/>
      </w:pPr>
      <w:r w:rsidDel="00000000" w:rsidR="00000000" w:rsidRPr="00000000">
        <w:rPr>
          <w:rtl w:val="0"/>
        </w:rPr>
        <w:t xml:space="preserve">The user interface (UI) and user experience (UX) design of this application are intentionally structured to balance </w:t>
      </w:r>
      <w:r w:rsidDel="00000000" w:rsidR="00000000" w:rsidRPr="00000000">
        <w:rPr>
          <w:b w:val="1"/>
          <w:rtl w:val="0"/>
        </w:rPr>
        <w:t xml:space="preserve">visual appeal, usability, and accessibility</w:t>
      </w:r>
      <w:r w:rsidDel="00000000" w:rsidR="00000000" w:rsidRPr="00000000">
        <w:rPr>
          <w:rtl w:val="0"/>
        </w:rPr>
        <w:t xml:space="preserve">. Each element, color, button, typography, and layout has been selected to support usability principles and align with established design guidelines.</w:t>
      </w:r>
    </w:p>
    <w:p w:rsidR="00000000" w:rsidDel="00000000" w:rsidP="00000000" w:rsidRDefault="00000000" w:rsidRPr="00000000" w14:paraId="00000185">
      <w:pPr>
        <w:spacing w:after="240" w:before="240" w:line="480" w:lineRule="auto"/>
        <w:jc w:val="both"/>
        <w:rPr/>
      </w:pPr>
      <w:r w:rsidDel="00000000" w:rsidR="00000000" w:rsidRPr="00000000">
        <w:rPr>
          <w:rtl w:val="0"/>
        </w:rPr>
        <w:t xml:space="preserve">This section addresses </w:t>
      </w:r>
      <w:r w:rsidDel="00000000" w:rsidR="00000000" w:rsidRPr="00000000">
        <w:rPr>
          <w:b w:val="1"/>
          <w:rtl w:val="0"/>
        </w:rPr>
        <w:t xml:space="preserve">Research Objective 2</w:t>
      </w:r>
      <w:r w:rsidDel="00000000" w:rsidR="00000000" w:rsidRPr="00000000">
        <w:rPr>
          <w:rtl w:val="0"/>
        </w:rPr>
        <w:t xml:space="preserve">, which focuses on designing a user-friendly interface for commuters. The interface design decisions were later verified through usability surveys and UAT, confirming that users found the layout intuitive, consistent, and easy to navigate (see Appendix A and B).</w:t>
      </w:r>
    </w:p>
    <w:p w:rsidR="00000000" w:rsidDel="00000000" w:rsidP="00000000" w:rsidRDefault="00000000" w:rsidRPr="00000000" w14:paraId="00000186">
      <w:pPr>
        <w:pStyle w:val="Heading3"/>
        <w:keepNext w:val="0"/>
        <w:keepLines w:val="0"/>
        <w:spacing w:before="280" w:line="480" w:lineRule="auto"/>
        <w:rPr>
          <w:b w:val="1"/>
          <w:color w:val="000000"/>
          <w:sz w:val="22"/>
          <w:szCs w:val="22"/>
        </w:rPr>
      </w:pPr>
      <w:bookmarkStart w:colFirst="0" w:colLast="0" w:name="_kw14qinzsd8j" w:id="26"/>
      <w:bookmarkEnd w:id="26"/>
      <w:r w:rsidDel="00000000" w:rsidR="00000000" w:rsidRPr="00000000">
        <w:rPr>
          <w:b w:val="1"/>
          <w:color w:val="000000"/>
          <w:sz w:val="22"/>
          <w:szCs w:val="22"/>
          <w:rtl w:val="0"/>
        </w:rPr>
        <w:t xml:space="preserve">3.4.1 Color Psychology and Branding</w:t>
      </w:r>
    </w:p>
    <w:p w:rsidR="00000000" w:rsidDel="00000000" w:rsidP="00000000" w:rsidRDefault="00000000" w:rsidRPr="00000000" w14:paraId="00000187">
      <w:pPr>
        <w:spacing w:after="240" w:before="240" w:line="480" w:lineRule="auto"/>
        <w:jc w:val="both"/>
        <w:rPr/>
      </w:pPr>
      <w:r w:rsidDel="00000000" w:rsidR="00000000" w:rsidRPr="00000000">
        <w:rPr>
          <w:rtl w:val="0"/>
        </w:rPr>
        <w:t xml:space="preserve">The color scheme is central to the overall design:</w:t>
      </w:r>
    </w:p>
    <w:p w:rsidR="00000000" w:rsidDel="00000000" w:rsidP="00000000" w:rsidRDefault="00000000" w:rsidRPr="00000000" w14:paraId="00000188">
      <w:pPr>
        <w:numPr>
          <w:ilvl w:val="0"/>
          <w:numId w:val="21"/>
        </w:numPr>
        <w:spacing w:after="0" w:afterAutospacing="0" w:before="240" w:line="480" w:lineRule="auto"/>
        <w:ind w:left="720" w:hanging="360"/>
        <w:jc w:val="both"/>
        <w:rPr/>
      </w:pPr>
      <w:r w:rsidDel="00000000" w:rsidR="00000000" w:rsidRPr="00000000">
        <w:rPr>
          <w:b w:val="1"/>
          <w:rtl w:val="0"/>
        </w:rPr>
        <w:t xml:space="preserve">Purple</w:t>
      </w:r>
      <w:r w:rsidDel="00000000" w:rsidR="00000000" w:rsidRPr="00000000">
        <w:rPr>
          <w:rtl w:val="0"/>
        </w:rPr>
        <w:t xml:space="preserve"> is adopted as the </w:t>
      </w:r>
      <w:r w:rsidDel="00000000" w:rsidR="00000000" w:rsidRPr="00000000">
        <w:rPr>
          <w:b w:val="1"/>
          <w:rtl w:val="0"/>
        </w:rPr>
        <w:t xml:space="preserve">primary brand color</w:t>
      </w:r>
      <w:r w:rsidDel="00000000" w:rsidR="00000000" w:rsidRPr="00000000">
        <w:rPr>
          <w:rtl w:val="0"/>
        </w:rPr>
        <w:t xml:space="preserve">, reflecting creativity, reliability, and innovation. This establishes a unique visual identity while fostering user trust in the system (Cherry, 2023).</w:t>
      </w:r>
    </w:p>
    <w:p w:rsidR="00000000" w:rsidDel="00000000" w:rsidP="00000000" w:rsidRDefault="00000000" w:rsidRPr="00000000" w14:paraId="00000189">
      <w:pPr>
        <w:numPr>
          <w:ilvl w:val="0"/>
          <w:numId w:val="21"/>
        </w:numPr>
        <w:spacing w:after="0" w:afterAutospacing="0" w:before="0" w:beforeAutospacing="0" w:line="480" w:lineRule="auto"/>
        <w:ind w:left="720" w:hanging="360"/>
        <w:jc w:val="both"/>
        <w:rPr/>
      </w:pPr>
      <w:r w:rsidDel="00000000" w:rsidR="00000000" w:rsidRPr="00000000">
        <w:rPr>
          <w:b w:val="1"/>
          <w:rtl w:val="0"/>
        </w:rPr>
        <w:t xml:space="preserve">Orange</w:t>
      </w:r>
      <w:r w:rsidDel="00000000" w:rsidR="00000000" w:rsidRPr="00000000">
        <w:rPr>
          <w:rtl w:val="0"/>
        </w:rPr>
        <w:t xml:space="preserve"> is used for </w:t>
      </w:r>
      <w:r w:rsidDel="00000000" w:rsidR="00000000" w:rsidRPr="00000000">
        <w:rPr>
          <w:b w:val="1"/>
          <w:rtl w:val="0"/>
        </w:rPr>
        <w:t xml:space="preserve">warnings or pending states</w:t>
      </w:r>
      <w:r w:rsidDel="00000000" w:rsidR="00000000" w:rsidRPr="00000000">
        <w:rPr>
          <w:rtl w:val="0"/>
        </w:rPr>
        <w:t xml:space="preserve"> such as verification, as orange naturally draws attention and signals that user action may be required without being as alarming as red (Kaya &amp; Epps, 2004).</w:t>
      </w:r>
    </w:p>
    <w:p w:rsidR="00000000" w:rsidDel="00000000" w:rsidP="00000000" w:rsidRDefault="00000000" w:rsidRPr="00000000" w14:paraId="0000018A">
      <w:pPr>
        <w:numPr>
          <w:ilvl w:val="0"/>
          <w:numId w:val="21"/>
        </w:numPr>
        <w:spacing w:after="0" w:afterAutospacing="0" w:before="0" w:beforeAutospacing="0" w:line="480" w:lineRule="auto"/>
        <w:ind w:left="720" w:hanging="360"/>
        <w:jc w:val="both"/>
        <w:rPr/>
      </w:pPr>
      <w:r w:rsidDel="00000000" w:rsidR="00000000" w:rsidRPr="00000000">
        <w:rPr>
          <w:b w:val="1"/>
          <w:rtl w:val="0"/>
        </w:rPr>
        <w:t xml:space="preserve">Green</w:t>
      </w:r>
      <w:r w:rsidDel="00000000" w:rsidR="00000000" w:rsidRPr="00000000">
        <w:rPr>
          <w:rtl w:val="0"/>
        </w:rPr>
        <w:t xml:space="preserve"> is applied to indicate </w:t>
      </w:r>
      <w:r w:rsidDel="00000000" w:rsidR="00000000" w:rsidRPr="00000000">
        <w:rPr>
          <w:b w:val="1"/>
          <w:rtl w:val="0"/>
        </w:rPr>
        <w:t xml:space="preserve">pickup or starting locations</w:t>
      </w:r>
      <w:r w:rsidDel="00000000" w:rsidR="00000000" w:rsidRPr="00000000">
        <w:rPr>
          <w:rtl w:val="0"/>
        </w:rPr>
        <w:t xml:space="preserve">, leveraging its psychological association with safety, progress, and "go" signals in navigation contexts (Wright, 1988).</w:t>
      </w:r>
    </w:p>
    <w:p w:rsidR="00000000" w:rsidDel="00000000" w:rsidP="00000000" w:rsidRDefault="00000000" w:rsidRPr="00000000" w14:paraId="0000018B">
      <w:pPr>
        <w:numPr>
          <w:ilvl w:val="0"/>
          <w:numId w:val="21"/>
        </w:numPr>
        <w:spacing w:after="240" w:before="0" w:beforeAutospacing="0" w:line="480" w:lineRule="auto"/>
        <w:ind w:left="720" w:hanging="360"/>
        <w:jc w:val="both"/>
        <w:rPr/>
      </w:pPr>
      <w:r w:rsidDel="00000000" w:rsidR="00000000" w:rsidRPr="00000000">
        <w:rPr>
          <w:b w:val="1"/>
          <w:rtl w:val="0"/>
        </w:rPr>
        <w:t xml:space="preserve">Red</w:t>
      </w:r>
      <w:r w:rsidDel="00000000" w:rsidR="00000000" w:rsidRPr="00000000">
        <w:rPr>
          <w:rtl w:val="0"/>
        </w:rPr>
        <w:t xml:space="preserve"> is reserved for </w:t>
      </w:r>
      <w:r w:rsidDel="00000000" w:rsidR="00000000" w:rsidRPr="00000000">
        <w:rPr>
          <w:b w:val="1"/>
          <w:rtl w:val="0"/>
        </w:rPr>
        <w:t xml:space="preserve">critical actions and destinations</w:t>
      </w:r>
      <w:r w:rsidDel="00000000" w:rsidR="00000000" w:rsidRPr="00000000">
        <w:rPr>
          <w:rtl w:val="0"/>
        </w:rPr>
        <w:t xml:space="preserve">, such as marking the end-point of a trip or for logout, aligning with its universal meaning of stop, danger, or caution (Elliot &amp; Maier, 2014).</w:t>
        <w:br w:type="textWrapping"/>
      </w:r>
    </w:p>
    <w:p w:rsidR="00000000" w:rsidDel="00000000" w:rsidP="00000000" w:rsidRDefault="00000000" w:rsidRPr="00000000" w14:paraId="0000018C">
      <w:pPr>
        <w:spacing w:after="240" w:before="240" w:line="480" w:lineRule="auto"/>
        <w:jc w:val="both"/>
        <w:rPr/>
      </w:pPr>
      <w:r w:rsidDel="00000000" w:rsidR="00000000" w:rsidRPr="00000000">
        <w:rPr>
          <w:rtl w:val="0"/>
        </w:rPr>
        <w:t xml:space="preserve">This deliberate color coding ensures users can </w:t>
      </w:r>
      <w:r w:rsidDel="00000000" w:rsidR="00000000" w:rsidRPr="00000000">
        <w:rPr>
          <w:b w:val="1"/>
          <w:rtl w:val="0"/>
        </w:rPr>
        <w:t xml:space="preserve">instantly interpret status and actions</w:t>
      </w:r>
      <w:r w:rsidDel="00000000" w:rsidR="00000000" w:rsidRPr="00000000">
        <w:rPr>
          <w:rtl w:val="0"/>
        </w:rPr>
        <w:t xml:space="preserve"> based on familiar color associations.</w:t>
      </w:r>
    </w:p>
    <w:p w:rsidR="00000000" w:rsidDel="00000000" w:rsidP="00000000" w:rsidRDefault="00000000" w:rsidRPr="00000000" w14:paraId="0000018D">
      <w:pPr>
        <w:pStyle w:val="Heading3"/>
        <w:keepNext w:val="0"/>
        <w:keepLines w:val="0"/>
        <w:spacing w:before="280" w:line="480" w:lineRule="auto"/>
        <w:rPr>
          <w:b w:val="1"/>
          <w:color w:val="000000"/>
          <w:sz w:val="22"/>
          <w:szCs w:val="22"/>
        </w:rPr>
      </w:pPr>
      <w:bookmarkStart w:colFirst="0" w:colLast="0" w:name="_wb7stthv5xrk" w:id="27"/>
      <w:bookmarkEnd w:id="27"/>
      <w:r w:rsidDel="00000000" w:rsidR="00000000" w:rsidRPr="00000000">
        <w:rPr>
          <w:b w:val="1"/>
          <w:color w:val="000000"/>
          <w:sz w:val="22"/>
          <w:szCs w:val="22"/>
          <w:rtl w:val="0"/>
        </w:rPr>
        <w:t xml:space="preserve">3.4.2 Buttons and Action Hierarchy</w:t>
      </w:r>
    </w:p>
    <w:p w:rsidR="00000000" w:rsidDel="00000000" w:rsidP="00000000" w:rsidRDefault="00000000" w:rsidRPr="00000000" w14:paraId="0000018E">
      <w:pPr>
        <w:numPr>
          <w:ilvl w:val="0"/>
          <w:numId w:val="18"/>
        </w:numPr>
        <w:spacing w:after="0" w:afterAutospacing="0" w:before="240" w:line="480" w:lineRule="auto"/>
        <w:ind w:left="720" w:hanging="360"/>
        <w:jc w:val="both"/>
        <w:rPr/>
      </w:pPr>
      <w:r w:rsidDel="00000000" w:rsidR="00000000" w:rsidRPr="00000000">
        <w:rPr>
          <w:b w:val="1"/>
          <w:rtl w:val="0"/>
        </w:rPr>
        <w:t xml:space="preserve">Primary actions</w:t>
      </w:r>
      <w:r w:rsidDel="00000000" w:rsidR="00000000" w:rsidRPr="00000000">
        <w:rPr>
          <w:rtl w:val="0"/>
        </w:rPr>
        <w:t xml:space="preserve"> (e.g., Cancel Ride, Contact Driver) use </w:t>
      </w:r>
      <w:r w:rsidDel="00000000" w:rsidR="00000000" w:rsidRPr="00000000">
        <w:rPr>
          <w:b w:val="1"/>
          <w:rtl w:val="0"/>
        </w:rPr>
        <w:t xml:space="preserve">gradient purple buttons</w:t>
      </w:r>
      <w:r w:rsidDel="00000000" w:rsidR="00000000" w:rsidRPr="00000000">
        <w:rPr>
          <w:rtl w:val="0"/>
        </w:rPr>
        <w:t xml:space="preserve"> to stand out as the most important interactions.</w:t>
        <w:br w:type="textWrapping"/>
      </w:r>
    </w:p>
    <w:p w:rsidR="00000000" w:rsidDel="00000000" w:rsidP="00000000" w:rsidRDefault="00000000" w:rsidRPr="00000000" w14:paraId="0000018F">
      <w:pPr>
        <w:numPr>
          <w:ilvl w:val="0"/>
          <w:numId w:val="18"/>
        </w:numPr>
        <w:spacing w:after="0" w:afterAutospacing="0" w:before="0" w:beforeAutospacing="0" w:line="480" w:lineRule="auto"/>
        <w:ind w:left="720" w:hanging="360"/>
        <w:jc w:val="both"/>
        <w:rPr/>
      </w:pPr>
      <w:r w:rsidDel="00000000" w:rsidR="00000000" w:rsidRPr="00000000">
        <w:rPr>
          <w:b w:val="1"/>
          <w:rtl w:val="0"/>
        </w:rPr>
        <w:t xml:space="preserve">Secondary actions</w:t>
      </w:r>
      <w:r w:rsidDel="00000000" w:rsidR="00000000" w:rsidRPr="00000000">
        <w:rPr>
          <w:rtl w:val="0"/>
        </w:rPr>
        <w:t xml:space="preserve"> (e.g., View Details) are displayed as text buttons, reducing visual clutter while still being discoverable.</w:t>
        <w:br w:type="textWrapping"/>
      </w:r>
    </w:p>
    <w:p w:rsidR="00000000" w:rsidDel="00000000" w:rsidP="00000000" w:rsidRDefault="00000000" w:rsidRPr="00000000" w14:paraId="00000190">
      <w:pPr>
        <w:numPr>
          <w:ilvl w:val="0"/>
          <w:numId w:val="18"/>
        </w:numPr>
        <w:spacing w:after="240" w:before="0" w:beforeAutospacing="0" w:line="480" w:lineRule="auto"/>
        <w:ind w:left="720" w:hanging="360"/>
        <w:jc w:val="both"/>
        <w:rPr/>
      </w:pPr>
      <w:r w:rsidDel="00000000" w:rsidR="00000000" w:rsidRPr="00000000">
        <w:rPr>
          <w:rtl w:val="0"/>
        </w:rPr>
        <w:t xml:space="preserve">This follows </w:t>
      </w:r>
      <w:r w:rsidDel="00000000" w:rsidR="00000000" w:rsidRPr="00000000">
        <w:rPr>
          <w:b w:val="1"/>
          <w:rtl w:val="0"/>
        </w:rPr>
        <w:t xml:space="preserve">Fitts’s Law</w:t>
      </w:r>
      <w:r w:rsidDel="00000000" w:rsidR="00000000" w:rsidRPr="00000000">
        <w:rPr>
          <w:rtl w:val="0"/>
        </w:rPr>
        <w:t xml:space="preserve">, where critical actions must be larger and more visually prominent to reduce the time required to locate and tap them (Fitts, 1954).</w:t>
        <w:br w:type="textWrapping"/>
      </w:r>
    </w:p>
    <w:p w:rsidR="00000000" w:rsidDel="00000000" w:rsidP="00000000" w:rsidRDefault="00000000" w:rsidRPr="00000000" w14:paraId="00000191">
      <w:pPr>
        <w:pStyle w:val="Heading3"/>
        <w:keepNext w:val="0"/>
        <w:keepLines w:val="0"/>
        <w:spacing w:before="280" w:line="480" w:lineRule="auto"/>
        <w:rPr>
          <w:b w:val="1"/>
          <w:color w:val="000000"/>
          <w:sz w:val="22"/>
          <w:szCs w:val="22"/>
        </w:rPr>
      </w:pPr>
      <w:bookmarkStart w:colFirst="0" w:colLast="0" w:name="_k660s3vvoxe4" w:id="28"/>
      <w:bookmarkEnd w:id="28"/>
      <w:r w:rsidDel="00000000" w:rsidR="00000000" w:rsidRPr="00000000">
        <w:rPr>
          <w:b w:val="1"/>
          <w:color w:val="000000"/>
          <w:sz w:val="22"/>
          <w:szCs w:val="22"/>
          <w:rtl w:val="0"/>
        </w:rPr>
        <w:t xml:space="preserve">3.4.3 Layout and Information Organization</w:t>
      </w:r>
    </w:p>
    <w:p w:rsidR="00000000" w:rsidDel="00000000" w:rsidP="00000000" w:rsidRDefault="00000000" w:rsidRPr="00000000" w14:paraId="00000192">
      <w:pPr>
        <w:numPr>
          <w:ilvl w:val="0"/>
          <w:numId w:val="49"/>
        </w:numPr>
        <w:spacing w:after="0" w:afterAutospacing="0" w:before="240" w:line="480" w:lineRule="auto"/>
        <w:ind w:left="720" w:hanging="360"/>
        <w:jc w:val="both"/>
        <w:rPr/>
      </w:pPr>
      <w:r w:rsidDel="00000000" w:rsidR="00000000" w:rsidRPr="00000000">
        <w:rPr>
          <w:rtl w:val="0"/>
        </w:rPr>
        <w:t xml:space="preserve">Information is grouped into </w:t>
      </w:r>
      <w:r w:rsidDel="00000000" w:rsidR="00000000" w:rsidRPr="00000000">
        <w:rPr>
          <w:b w:val="1"/>
          <w:rtl w:val="0"/>
        </w:rPr>
        <w:t xml:space="preserve">cards</w:t>
      </w:r>
      <w:r w:rsidDel="00000000" w:rsidR="00000000" w:rsidRPr="00000000">
        <w:rPr>
          <w:rtl w:val="0"/>
        </w:rPr>
        <w:t xml:space="preserve"> (rides, history, upcoming) for modular scanning, following principles of </w:t>
      </w:r>
      <w:r w:rsidDel="00000000" w:rsidR="00000000" w:rsidRPr="00000000">
        <w:rPr>
          <w:b w:val="1"/>
          <w:rtl w:val="0"/>
        </w:rPr>
        <w:t xml:space="preserve">Gestalt psychology</w:t>
      </w:r>
      <w:r w:rsidDel="00000000" w:rsidR="00000000" w:rsidRPr="00000000">
        <w:rPr>
          <w:rtl w:val="0"/>
        </w:rPr>
        <w:t xml:space="preserve"> where grouping improves comprehension (Wertheimer, 1938).</w:t>
      </w:r>
    </w:p>
    <w:p w:rsidR="00000000" w:rsidDel="00000000" w:rsidP="00000000" w:rsidRDefault="00000000" w:rsidRPr="00000000" w14:paraId="00000193">
      <w:pPr>
        <w:numPr>
          <w:ilvl w:val="0"/>
          <w:numId w:val="49"/>
        </w:numPr>
        <w:spacing w:after="0" w:afterAutospacing="0" w:before="0" w:beforeAutospacing="0" w:line="480" w:lineRule="auto"/>
        <w:ind w:left="720" w:hanging="360"/>
        <w:jc w:val="both"/>
        <w:rPr/>
      </w:pPr>
      <w:r w:rsidDel="00000000" w:rsidR="00000000" w:rsidRPr="00000000">
        <w:rPr>
          <w:rtl w:val="0"/>
        </w:rPr>
        <w:t xml:space="preserve">Adequate padding ensures that interactive elements meet </w:t>
      </w:r>
      <w:r w:rsidDel="00000000" w:rsidR="00000000" w:rsidRPr="00000000">
        <w:rPr>
          <w:b w:val="1"/>
          <w:rtl w:val="0"/>
        </w:rPr>
        <w:t xml:space="preserve">Material Design’s 48x48dp touch target recommendation</w:t>
      </w:r>
      <w:r w:rsidDel="00000000" w:rsidR="00000000" w:rsidRPr="00000000">
        <w:rPr>
          <w:rtl w:val="0"/>
        </w:rPr>
        <w:t xml:space="preserve"> (Google, 2022), preventing mis-taps on mobile devices.</w:t>
      </w:r>
    </w:p>
    <w:p w:rsidR="00000000" w:rsidDel="00000000" w:rsidP="00000000" w:rsidRDefault="00000000" w:rsidRPr="00000000" w14:paraId="00000194">
      <w:pPr>
        <w:numPr>
          <w:ilvl w:val="0"/>
          <w:numId w:val="49"/>
        </w:numPr>
        <w:spacing w:after="240" w:before="0" w:beforeAutospacing="0" w:line="480" w:lineRule="auto"/>
        <w:ind w:left="720" w:hanging="360"/>
        <w:jc w:val="both"/>
        <w:rPr/>
      </w:pPr>
      <w:r w:rsidDel="00000000" w:rsidR="00000000" w:rsidRPr="00000000">
        <w:rPr>
          <w:rtl w:val="0"/>
        </w:rPr>
        <w:t xml:space="preserve">Capsule-shaped tags (e.g., DRIVER, PASSENGER) are compact and color-contrasted, making roles easy to recognize at a glance.</w:t>
        <w:br w:type="textWrapping"/>
      </w:r>
    </w:p>
    <w:p w:rsidR="00000000" w:rsidDel="00000000" w:rsidP="00000000" w:rsidRDefault="00000000" w:rsidRPr="00000000" w14:paraId="00000195">
      <w:pPr>
        <w:pStyle w:val="Heading3"/>
        <w:keepNext w:val="0"/>
        <w:keepLines w:val="0"/>
        <w:spacing w:before="280" w:line="480" w:lineRule="auto"/>
        <w:rPr>
          <w:b w:val="1"/>
          <w:color w:val="000000"/>
          <w:sz w:val="22"/>
          <w:szCs w:val="22"/>
        </w:rPr>
      </w:pPr>
      <w:bookmarkStart w:colFirst="0" w:colLast="0" w:name="_iydqqjrkwel" w:id="29"/>
      <w:bookmarkEnd w:id="29"/>
      <w:r w:rsidDel="00000000" w:rsidR="00000000" w:rsidRPr="00000000">
        <w:rPr>
          <w:b w:val="1"/>
          <w:color w:val="000000"/>
          <w:sz w:val="22"/>
          <w:szCs w:val="22"/>
          <w:rtl w:val="0"/>
        </w:rPr>
        <w:t xml:space="preserve">3.4.4 Visual Feedback and Navigation Aids</w:t>
      </w:r>
    </w:p>
    <w:p w:rsidR="00000000" w:rsidDel="00000000" w:rsidP="00000000" w:rsidRDefault="00000000" w:rsidRPr="00000000" w14:paraId="00000196">
      <w:pPr>
        <w:numPr>
          <w:ilvl w:val="0"/>
          <w:numId w:val="1"/>
        </w:numPr>
        <w:spacing w:after="0" w:afterAutospacing="0" w:before="240" w:line="480" w:lineRule="auto"/>
        <w:ind w:left="720" w:hanging="360"/>
        <w:jc w:val="both"/>
        <w:rPr/>
      </w:pPr>
      <w:r w:rsidDel="00000000" w:rsidR="00000000" w:rsidRPr="00000000">
        <w:rPr>
          <w:b w:val="1"/>
          <w:rtl w:val="0"/>
        </w:rPr>
        <w:t xml:space="preserve">Mini-map previews</w:t>
      </w:r>
      <w:r w:rsidDel="00000000" w:rsidR="00000000" w:rsidRPr="00000000">
        <w:rPr>
          <w:rtl w:val="0"/>
        </w:rPr>
        <w:t xml:space="preserve"> are included in ride cards, supporting cognitive mapping and reducing reliance on text-only directions.</w:t>
      </w:r>
    </w:p>
    <w:p w:rsidR="00000000" w:rsidDel="00000000" w:rsidP="00000000" w:rsidRDefault="00000000" w:rsidRPr="00000000" w14:paraId="00000197">
      <w:pPr>
        <w:numPr>
          <w:ilvl w:val="0"/>
          <w:numId w:val="1"/>
        </w:numPr>
        <w:spacing w:after="0" w:afterAutospacing="0" w:before="0" w:beforeAutospacing="0" w:line="480" w:lineRule="auto"/>
        <w:ind w:left="720" w:hanging="360"/>
        <w:jc w:val="both"/>
        <w:rPr/>
      </w:pPr>
      <w:r w:rsidDel="00000000" w:rsidR="00000000" w:rsidRPr="00000000">
        <w:rPr>
          <w:b w:val="1"/>
          <w:rtl w:val="0"/>
        </w:rPr>
        <w:t xml:space="preserve">Status pills</w:t>
      </w:r>
      <w:r w:rsidDel="00000000" w:rsidR="00000000" w:rsidRPr="00000000">
        <w:rPr>
          <w:rtl w:val="0"/>
        </w:rPr>
        <w:t xml:space="preserve"> are color-coded (e.g., green for completed, orange for en route, red for canceled) to provide immediate visual recognition of progress and outcomes.</w:t>
      </w:r>
    </w:p>
    <w:p w:rsidR="00000000" w:rsidDel="00000000" w:rsidP="00000000" w:rsidRDefault="00000000" w:rsidRPr="00000000" w14:paraId="00000198">
      <w:pPr>
        <w:numPr>
          <w:ilvl w:val="0"/>
          <w:numId w:val="1"/>
        </w:numPr>
        <w:spacing w:after="240" w:before="0" w:beforeAutospacing="0" w:line="480" w:lineRule="auto"/>
        <w:ind w:left="720" w:hanging="360"/>
        <w:jc w:val="both"/>
        <w:rPr/>
      </w:pPr>
      <w:r w:rsidDel="00000000" w:rsidR="00000000" w:rsidRPr="00000000">
        <w:rPr>
          <w:b w:val="1"/>
          <w:rtl w:val="0"/>
        </w:rPr>
        <w:t xml:space="preserve">Refresh indicators</w:t>
      </w:r>
      <w:r w:rsidDel="00000000" w:rsidR="00000000" w:rsidRPr="00000000">
        <w:rPr>
          <w:rtl w:val="0"/>
        </w:rPr>
        <w:t xml:space="preserve"> give real-time feedback, enhancing trust that data is current.</w:t>
        <w:br w:type="textWrapping"/>
      </w:r>
    </w:p>
    <w:p w:rsidR="00000000" w:rsidDel="00000000" w:rsidP="00000000" w:rsidRDefault="00000000" w:rsidRPr="00000000" w14:paraId="00000199">
      <w:pPr>
        <w:pStyle w:val="Heading3"/>
        <w:keepNext w:val="0"/>
        <w:keepLines w:val="0"/>
        <w:spacing w:before="280" w:line="480" w:lineRule="auto"/>
        <w:rPr>
          <w:b w:val="1"/>
          <w:color w:val="000000"/>
          <w:sz w:val="22"/>
          <w:szCs w:val="22"/>
        </w:rPr>
      </w:pPr>
      <w:bookmarkStart w:colFirst="0" w:colLast="0" w:name="_h1lsz06y4k18" w:id="30"/>
      <w:bookmarkEnd w:id="30"/>
      <w:r w:rsidDel="00000000" w:rsidR="00000000" w:rsidRPr="00000000">
        <w:rPr>
          <w:b w:val="1"/>
          <w:color w:val="000000"/>
          <w:sz w:val="22"/>
          <w:szCs w:val="22"/>
          <w:rtl w:val="0"/>
        </w:rPr>
        <w:t xml:space="preserve">3.4.5 User-Centered Design</w:t>
      </w:r>
    </w:p>
    <w:p w:rsidR="00000000" w:rsidDel="00000000" w:rsidP="00000000" w:rsidRDefault="00000000" w:rsidRPr="00000000" w14:paraId="0000019A">
      <w:pPr>
        <w:spacing w:after="240" w:before="240" w:line="480" w:lineRule="auto"/>
        <w:jc w:val="both"/>
        <w:rPr/>
      </w:pPr>
      <w:r w:rsidDel="00000000" w:rsidR="00000000" w:rsidRPr="00000000">
        <w:rPr>
          <w:rtl w:val="0"/>
        </w:rPr>
        <w:t xml:space="preserve">Overall, the system applies </w:t>
      </w:r>
      <w:r w:rsidDel="00000000" w:rsidR="00000000" w:rsidRPr="00000000">
        <w:rPr>
          <w:b w:val="1"/>
          <w:rtl w:val="0"/>
        </w:rPr>
        <w:t xml:space="preserve">Nielsen’s usability heuristics</w:t>
      </w:r>
      <w:r w:rsidDel="00000000" w:rsidR="00000000" w:rsidRPr="00000000">
        <w:rPr>
          <w:rtl w:val="0"/>
        </w:rPr>
        <w:t xml:space="preserve"> (Nielsen, 1995):</w:t>
      </w:r>
    </w:p>
    <w:p w:rsidR="00000000" w:rsidDel="00000000" w:rsidP="00000000" w:rsidRDefault="00000000" w:rsidRPr="00000000" w14:paraId="0000019B">
      <w:pPr>
        <w:numPr>
          <w:ilvl w:val="0"/>
          <w:numId w:val="34"/>
        </w:numPr>
        <w:spacing w:after="0" w:afterAutospacing="0" w:before="240" w:line="480" w:lineRule="auto"/>
        <w:ind w:left="720" w:hanging="360"/>
        <w:jc w:val="both"/>
        <w:rPr/>
      </w:pPr>
      <w:r w:rsidDel="00000000" w:rsidR="00000000" w:rsidRPr="00000000">
        <w:rPr>
          <w:rFonts w:ascii="Arial Unicode MS" w:cs="Arial Unicode MS" w:eastAsia="Arial Unicode MS" w:hAnsi="Arial Unicode MS"/>
          <w:rtl w:val="0"/>
        </w:rPr>
        <w:t xml:space="preserve">Visibility of system status → through status pills, refresh indicators, and maps</w:t>
      </w:r>
    </w:p>
    <w:p w:rsidR="00000000" w:rsidDel="00000000" w:rsidP="00000000" w:rsidRDefault="00000000" w:rsidRPr="00000000" w14:paraId="0000019C">
      <w:pPr>
        <w:numPr>
          <w:ilvl w:val="0"/>
          <w:numId w:val="34"/>
        </w:numPr>
        <w:spacing w:after="240" w:before="0" w:beforeAutospacing="0" w:line="480" w:lineRule="auto"/>
        <w:ind w:left="720" w:hanging="360"/>
        <w:jc w:val="both"/>
        <w:rPr/>
      </w:pPr>
      <w:r w:rsidDel="00000000" w:rsidR="00000000" w:rsidRPr="00000000">
        <w:rPr>
          <w:rFonts w:ascii="Arial Unicode MS" w:cs="Arial Unicode MS" w:eastAsia="Arial Unicode MS" w:hAnsi="Arial Unicode MS"/>
          <w:rtl w:val="0"/>
        </w:rPr>
        <w:t xml:space="preserve">Consistency and standards → by using conventional colors for start, stop, and warnings.</w:t>
        <w:br w:type="textWrapping"/>
        <w:t xml:space="preserve">Aesthetic and minimalist design → by reducing unnecessary UI elements while retaining clarity.</w:t>
      </w:r>
    </w:p>
    <w:p w:rsidR="00000000" w:rsidDel="00000000" w:rsidP="00000000" w:rsidRDefault="00000000" w:rsidRPr="00000000" w14:paraId="0000019D">
      <w:pPr>
        <w:spacing w:after="240" w:before="240" w:line="480" w:lineRule="auto"/>
        <w:jc w:val="both"/>
        <w:rPr>
          <w:b w:val="1"/>
        </w:rPr>
      </w:pPr>
      <w:r w:rsidDel="00000000" w:rsidR="00000000" w:rsidRPr="00000000">
        <w:rPr>
          <w:rtl w:val="0"/>
        </w:rPr>
        <w:t xml:space="preserve">This ensures that the application is not only visually aligned with its brand but also </w:t>
      </w:r>
      <w:r w:rsidDel="00000000" w:rsidR="00000000" w:rsidRPr="00000000">
        <w:rPr>
          <w:b w:val="1"/>
          <w:rtl w:val="0"/>
        </w:rPr>
        <w:t xml:space="preserve">functional, intuitive, and accessible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9E">
      <w:pPr>
        <w:pStyle w:val="Heading2"/>
        <w:keepNext w:val="0"/>
        <w:keepLines w:val="0"/>
        <w:pBdr>
          <w:top w:color="auto" w:space="0" w:sz="0" w:val="none"/>
          <w:bottom w:color="auto" w:space="0" w:sz="0" w:val="none"/>
          <w:right w:color="auto" w:space="0" w:sz="0" w:val="none"/>
          <w:between w:color="auto" w:space="0" w:sz="0" w:val="none"/>
        </w:pBdr>
        <w:spacing w:after="80" w:line="480" w:lineRule="auto"/>
        <w:rPr>
          <w:b w:val="1"/>
          <w:sz w:val="22"/>
          <w:szCs w:val="22"/>
        </w:rPr>
      </w:pPr>
      <w:bookmarkStart w:colFirst="0" w:colLast="0" w:name="_k23er12q3q2l" w:id="31"/>
      <w:bookmarkEnd w:id="31"/>
      <w:r w:rsidDel="00000000" w:rsidR="00000000" w:rsidRPr="00000000">
        <w:rPr>
          <w:b w:val="1"/>
          <w:sz w:val="22"/>
          <w:szCs w:val="22"/>
          <w:rtl w:val="0"/>
        </w:rPr>
        <w:t xml:space="preserve">3.5 Agile Development Strategy </w:t>
      </w:r>
    </w:p>
    <w:p w:rsidR="00000000" w:rsidDel="00000000" w:rsidP="00000000" w:rsidRDefault="00000000" w:rsidRPr="00000000" w14:paraId="0000019F">
      <w:pPr>
        <w:pBdr>
          <w:top w:color="auto" w:space="0" w:sz="0" w:val="none"/>
          <w:bottom w:color="auto" w:space="0" w:sz="0" w:val="none"/>
          <w:right w:color="auto" w:space="0" w:sz="0" w:val="none"/>
          <w:between w:color="auto" w:space="0" w:sz="0" w:val="none"/>
        </w:pBdr>
        <w:spacing w:after="240" w:before="240" w:line="480" w:lineRule="auto"/>
        <w:jc w:val="both"/>
        <w:rPr/>
      </w:pPr>
      <w:r w:rsidDel="00000000" w:rsidR="00000000" w:rsidRPr="00000000">
        <w:rPr>
          <w:rtl w:val="0"/>
        </w:rPr>
        <w:t xml:space="preserve">To implement the DSR design in practice, the team adopted Agile Scrum methodology, dividing development into four sprints. Each sprint represented a DSR “design–build–evaluate” iteration, ensuring continuous refinement based on feedback and errors encountered.</w:t>
      </w:r>
    </w:p>
    <w:p w:rsidR="00000000" w:rsidDel="00000000" w:rsidP="00000000" w:rsidRDefault="00000000" w:rsidRPr="00000000" w14:paraId="000001A0">
      <w:pPr>
        <w:pStyle w:val="Heading3"/>
        <w:keepNext w:val="0"/>
        <w:keepLines w:val="0"/>
        <w:pBdr>
          <w:top w:color="auto" w:space="0" w:sz="0" w:val="none"/>
          <w:bottom w:color="auto" w:space="0" w:sz="0" w:val="none"/>
          <w:right w:color="auto" w:space="0" w:sz="0" w:val="none"/>
          <w:between w:color="auto" w:space="0" w:sz="0" w:val="none"/>
        </w:pBdr>
        <w:spacing w:before="280" w:line="480" w:lineRule="auto"/>
        <w:jc w:val="both"/>
        <w:rPr>
          <w:b w:val="1"/>
          <w:color w:val="000000"/>
          <w:sz w:val="22"/>
          <w:szCs w:val="22"/>
        </w:rPr>
      </w:pPr>
      <w:bookmarkStart w:colFirst="0" w:colLast="0" w:name="_44vtunu3y6v7" w:id="32"/>
      <w:bookmarkEnd w:id="32"/>
      <w:r w:rsidDel="00000000" w:rsidR="00000000" w:rsidRPr="00000000">
        <w:rPr>
          <w:b w:val="1"/>
          <w:color w:val="000000"/>
          <w:sz w:val="22"/>
          <w:szCs w:val="22"/>
          <w:rtl w:val="0"/>
        </w:rPr>
        <w:t xml:space="preserve">Sprint 1: Authentication &amp; User Roles</w:t>
      </w:r>
    </w:p>
    <w:p w:rsidR="00000000" w:rsidDel="00000000" w:rsidP="00000000" w:rsidRDefault="00000000" w:rsidRPr="00000000" w14:paraId="000001A1">
      <w:pPr>
        <w:pBdr>
          <w:top w:color="auto" w:space="0" w:sz="0" w:val="none"/>
          <w:bottom w:color="auto" w:space="0" w:sz="0" w:val="none"/>
          <w:right w:color="auto" w:space="0" w:sz="0" w:val="none"/>
          <w:between w:color="auto" w:space="0" w:sz="0" w:val="none"/>
        </w:pBdr>
        <w:spacing w:after="240" w:before="240" w:line="480" w:lineRule="auto"/>
        <w:jc w:val="both"/>
        <w:rPr>
          <w:b w:val="1"/>
        </w:rPr>
      </w:pPr>
      <w:r w:rsidDel="00000000" w:rsidR="00000000" w:rsidRPr="00000000">
        <w:rPr>
          <w:b w:val="1"/>
          <w:rtl w:val="0"/>
        </w:rPr>
        <w:t xml:space="preserve">Linked Objectives:</w:t>
      </w:r>
    </w:p>
    <w:p w:rsidR="00000000" w:rsidDel="00000000" w:rsidP="00000000" w:rsidRDefault="00000000" w:rsidRPr="00000000" w14:paraId="000001A2">
      <w:pPr>
        <w:numPr>
          <w:ilvl w:val="0"/>
          <w:numId w:val="3"/>
        </w:numPr>
        <w:pBdr>
          <w:top w:color="auto" w:space="0" w:sz="0" w:val="none"/>
          <w:bottom w:color="auto" w:space="0" w:sz="0" w:val="none"/>
          <w:right w:color="auto" w:space="0" w:sz="0" w:val="none"/>
          <w:between w:color="auto" w:space="0" w:sz="0" w:val="none"/>
        </w:pBdr>
        <w:spacing w:after="0" w:afterAutospacing="0" w:before="240" w:line="480" w:lineRule="auto"/>
        <w:ind w:left="720" w:hanging="360"/>
        <w:rPr/>
      </w:pPr>
      <w:r w:rsidDel="00000000" w:rsidR="00000000" w:rsidRPr="00000000">
        <w:rPr>
          <w:b w:val="1"/>
          <w:rtl w:val="0"/>
        </w:rPr>
        <w:t xml:space="preserve">RO2:</w:t>
      </w:r>
      <w:r w:rsidDel="00000000" w:rsidR="00000000" w:rsidRPr="00000000">
        <w:rPr>
          <w:rtl w:val="0"/>
        </w:rPr>
        <w:t xml:space="preserve"> Design and develop a user-friendly ridesharing MVP (GoDavao).</w:t>
      </w:r>
    </w:p>
    <w:p w:rsidR="00000000" w:rsidDel="00000000" w:rsidP="00000000" w:rsidRDefault="00000000" w:rsidRPr="00000000" w14:paraId="000001A3">
      <w:pPr>
        <w:numPr>
          <w:ilvl w:val="0"/>
          <w:numId w:val="3"/>
        </w:numPr>
        <w:pBdr>
          <w:top w:color="auto" w:space="0" w:sz="0" w:val="none"/>
          <w:bottom w:color="auto" w:space="0" w:sz="0" w:val="none"/>
          <w:right w:color="auto" w:space="0" w:sz="0" w:val="none"/>
          <w:between w:color="auto" w:space="0" w:sz="0" w:val="none"/>
        </w:pBdr>
        <w:spacing w:after="240" w:before="0" w:beforeAutospacing="0" w:line="480" w:lineRule="auto"/>
        <w:ind w:left="720" w:hanging="360"/>
        <w:rPr/>
      </w:pPr>
      <w:r w:rsidDel="00000000" w:rsidR="00000000" w:rsidRPr="00000000">
        <w:rPr>
          <w:b w:val="1"/>
          <w:rtl w:val="0"/>
        </w:rPr>
        <w:t xml:space="preserve">RO4:</w:t>
      </w:r>
      <w:r w:rsidDel="00000000" w:rsidR="00000000" w:rsidRPr="00000000">
        <w:rPr>
          <w:rtl w:val="0"/>
        </w:rPr>
        <w:t xml:space="preserve"> Implement secure verification and account management features.</w:t>
      </w:r>
    </w:p>
    <w:p w:rsidR="00000000" w:rsidDel="00000000" w:rsidP="00000000" w:rsidRDefault="00000000" w:rsidRPr="00000000" w14:paraId="000001A4">
      <w:pPr>
        <w:pBdr>
          <w:top w:color="auto" w:space="0" w:sz="0" w:val="none"/>
          <w:bottom w:color="auto" w:space="0" w:sz="0" w:val="none"/>
          <w:right w:color="auto" w:space="0" w:sz="0" w:val="none"/>
          <w:between w:color="auto" w:space="0" w:sz="0" w:val="none"/>
        </w:pBdr>
        <w:spacing w:after="240" w:before="240" w:line="480" w:lineRule="auto"/>
        <w:jc w:val="both"/>
        <w:rPr/>
      </w:pPr>
      <w:r w:rsidDel="00000000" w:rsidR="00000000" w:rsidRPr="00000000">
        <w:rPr>
          <w:b w:val="1"/>
          <w:rtl w:val="0"/>
        </w:rPr>
        <w:t xml:space="preserve">Summary:</w:t>
        <w:br w:type="textWrapping"/>
      </w:r>
      <w:r w:rsidDel="00000000" w:rsidR="00000000" w:rsidRPr="00000000">
        <w:rPr>
          <w:rtl w:val="0"/>
        </w:rPr>
        <w:t xml:space="preserve">Before commuters can book or offer rides, they need secure access. This sprint focused on developing the authentication foundation of the GoDavao app, ensuring that users could log in, register, and access dashboards specific to their roles (Passenger or Driver). This directly supports onboarding usability and system security, establishing the groundwork for subsequent features.</w:t>
      </w:r>
    </w:p>
    <w:p w:rsidR="00000000" w:rsidDel="00000000" w:rsidP="00000000" w:rsidRDefault="00000000" w:rsidRPr="00000000" w14:paraId="000001A5">
      <w:pPr>
        <w:pBdr>
          <w:top w:color="auto" w:space="0" w:sz="0" w:val="none"/>
          <w:bottom w:color="auto" w:space="0" w:sz="0" w:val="none"/>
          <w:right w:color="auto" w:space="0" w:sz="0" w:val="none"/>
          <w:between w:color="auto" w:space="0" w:sz="0" w:val="none"/>
        </w:pBdr>
        <w:spacing w:after="240" w:before="240" w:line="480" w:lineRule="auto"/>
        <w:jc w:val="both"/>
        <w:rPr>
          <w:b w:val="1"/>
        </w:rPr>
      </w:pPr>
      <w:r w:rsidDel="00000000" w:rsidR="00000000" w:rsidRPr="00000000">
        <w:rPr>
          <w:b w:val="1"/>
          <w:rtl w:val="0"/>
        </w:rPr>
        <w:t xml:space="preserve">Technologies Implemented:</w:t>
      </w:r>
    </w:p>
    <w:p w:rsidR="00000000" w:rsidDel="00000000" w:rsidP="00000000" w:rsidRDefault="00000000" w:rsidRPr="00000000" w14:paraId="000001A6">
      <w:pPr>
        <w:numPr>
          <w:ilvl w:val="0"/>
          <w:numId w:val="45"/>
        </w:numPr>
        <w:pBdr>
          <w:top w:color="auto" w:space="0" w:sz="0" w:val="none"/>
          <w:bottom w:color="auto" w:space="0" w:sz="0" w:val="none"/>
          <w:right w:color="auto" w:space="0" w:sz="0" w:val="none"/>
          <w:between w:color="auto" w:space="0" w:sz="0" w:val="none"/>
        </w:pBdr>
        <w:spacing w:after="0" w:afterAutospacing="0" w:before="240" w:line="480" w:lineRule="auto"/>
        <w:ind w:left="720" w:hanging="360"/>
        <w:rPr/>
      </w:pPr>
      <w:r w:rsidDel="00000000" w:rsidR="00000000" w:rsidRPr="00000000">
        <w:rPr>
          <w:b w:val="1"/>
          <w:rtl w:val="0"/>
        </w:rPr>
        <w:t xml:space="preserve">Supabase Auth (v2.9.1 Flutter client):</w:t>
      </w:r>
      <w:r w:rsidDel="00000000" w:rsidR="00000000" w:rsidRPr="00000000">
        <w:rPr>
          <w:rtl w:val="0"/>
        </w:rPr>
        <w:t xml:space="preserve"> For email/password authentication and metadata storage.</w:t>
      </w:r>
    </w:p>
    <w:p w:rsidR="00000000" w:rsidDel="00000000" w:rsidP="00000000" w:rsidRDefault="00000000" w:rsidRPr="00000000" w14:paraId="000001A7">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480" w:lineRule="auto"/>
        <w:ind w:left="720" w:hanging="360"/>
        <w:rPr/>
      </w:pPr>
      <w:r w:rsidDel="00000000" w:rsidR="00000000" w:rsidRPr="00000000">
        <w:rPr>
          <w:b w:val="1"/>
          <w:rtl w:val="0"/>
        </w:rPr>
        <w:t xml:space="preserve">Supabase Postgres schema:</w:t>
      </w:r>
      <w:r w:rsidDel="00000000" w:rsidR="00000000" w:rsidRPr="00000000">
        <w:rPr>
          <w:rtl w:val="0"/>
        </w:rPr>
        <w:t xml:space="preserve"> Profiles table linked to auth.users via UUIDs for role storage.</w:t>
      </w:r>
    </w:p>
    <w:p w:rsidR="00000000" w:rsidDel="00000000" w:rsidP="00000000" w:rsidRDefault="00000000" w:rsidRPr="00000000" w14:paraId="000001A8">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480" w:lineRule="auto"/>
        <w:ind w:left="720" w:hanging="360"/>
        <w:rPr/>
      </w:pPr>
      <w:r w:rsidDel="00000000" w:rsidR="00000000" w:rsidRPr="00000000">
        <w:rPr>
          <w:b w:val="1"/>
          <w:rtl w:val="0"/>
        </w:rPr>
        <w:t xml:space="preserve">Provider (v6.1.5):</w:t>
      </w:r>
      <w:r w:rsidDel="00000000" w:rsidR="00000000" w:rsidRPr="00000000">
        <w:rPr>
          <w:rtl w:val="0"/>
        </w:rPr>
        <w:t xml:space="preserve"> Managed authentication state and reactive UI updates.</w:t>
      </w:r>
    </w:p>
    <w:p w:rsidR="00000000" w:rsidDel="00000000" w:rsidP="00000000" w:rsidRDefault="00000000" w:rsidRPr="00000000" w14:paraId="000001A9">
      <w:pPr>
        <w:numPr>
          <w:ilvl w:val="0"/>
          <w:numId w:val="45"/>
        </w:numPr>
        <w:pBdr>
          <w:top w:color="auto" w:space="0" w:sz="0" w:val="none"/>
          <w:bottom w:color="auto" w:space="0" w:sz="0" w:val="none"/>
          <w:right w:color="auto" w:space="0" w:sz="0" w:val="none"/>
          <w:between w:color="auto" w:space="0" w:sz="0" w:val="none"/>
        </w:pBdr>
        <w:spacing w:after="240" w:before="0" w:beforeAutospacing="0" w:line="480" w:lineRule="auto"/>
        <w:ind w:left="720" w:hanging="360"/>
        <w:rPr/>
      </w:pPr>
      <w:r w:rsidDel="00000000" w:rsidR="00000000" w:rsidRPr="00000000">
        <w:rPr>
          <w:b w:val="1"/>
          <w:rtl w:val="0"/>
        </w:rPr>
        <w:t xml:space="preserve">Flutter SDK (3.24.3, Material 3):</w:t>
      </w:r>
      <w:r w:rsidDel="00000000" w:rsidR="00000000" w:rsidRPr="00000000">
        <w:rPr>
          <w:rtl w:val="0"/>
        </w:rPr>
        <w:t xml:space="preserve"> Built login, signup, and dashboard navigation interfaces.</w:t>
      </w:r>
    </w:p>
    <w:p w:rsidR="00000000" w:rsidDel="00000000" w:rsidP="00000000" w:rsidRDefault="00000000" w:rsidRPr="00000000" w14:paraId="000001AA">
      <w:pPr>
        <w:pBdr>
          <w:top w:color="auto" w:space="0" w:sz="0" w:val="none"/>
          <w:bottom w:color="auto" w:space="0" w:sz="0" w:val="none"/>
          <w:right w:color="auto" w:space="0" w:sz="0" w:val="none"/>
          <w:between w:color="auto" w:space="0" w:sz="0" w:val="none"/>
        </w:pBdr>
        <w:spacing w:after="240" w:before="240" w:line="480" w:lineRule="auto"/>
        <w:jc w:val="both"/>
        <w:rPr>
          <w:b w:val="1"/>
        </w:rPr>
      </w:pPr>
      <w:r w:rsidDel="00000000" w:rsidR="00000000" w:rsidRPr="00000000">
        <w:rPr>
          <w:b w:val="1"/>
          <w:rtl w:val="0"/>
        </w:rPr>
        <w:t xml:space="preserve">Activities:</w:t>
      </w:r>
    </w:p>
    <w:p w:rsidR="00000000" w:rsidDel="00000000" w:rsidP="00000000" w:rsidRDefault="00000000" w:rsidRPr="00000000" w14:paraId="000001AB">
      <w:pPr>
        <w:numPr>
          <w:ilvl w:val="0"/>
          <w:numId w:val="11"/>
        </w:numPr>
        <w:pBdr>
          <w:top w:color="auto" w:space="0" w:sz="0" w:val="none"/>
          <w:bottom w:color="auto" w:space="0" w:sz="0" w:val="none"/>
          <w:right w:color="auto" w:space="0" w:sz="0" w:val="none"/>
          <w:between w:color="auto" w:space="0" w:sz="0" w:val="none"/>
        </w:pBdr>
        <w:spacing w:after="0" w:afterAutospacing="0" w:before="240" w:line="480" w:lineRule="auto"/>
        <w:ind w:left="720" w:hanging="360"/>
        <w:rPr/>
      </w:pPr>
      <w:r w:rsidDel="00000000" w:rsidR="00000000" w:rsidRPr="00000000">
        <w:rPr>
          <w:rtl w:val="0"/>
        </w:rPr>
        <w:t xml:space="preserve">Integrated Supabase Auth for user sign-up, login, and logout.</w:t>
      </w:r>
    </w:p>
    <w:p w:rsidR="00000000" w:rsidDel="00000000" w:rsidP="00000000" w:rsidRDefault="00000000" w:rsidRPr="00000000" w14:paraId="000001AC">
      <w:pPr>
        <w:numPr>
          <w:ilvl w:val="0"/>
          <w:numId w:val="11"/>
        </w:numPr>
        <w:pBdr>
          <w:top w:color="auto" w:space="0" w:sz="0" w:val="none"/>
          <w:bottom w:color="auto" w:space="0" w:sz="0" w:val="none"/>
          <w:right w:color="auto" w:space="0" w:sz="0" w:val="none"/>
          <w:between w:color="auto" w:space="0" w:sz="0" w:val="none"/>
        </w:pBdr>
        <w:spacing w:after="0" w:afterAutospacing="0" w:before="0" w:beforeAutospacing="0" w:line="480" w:lineRule="auto"/>
        <w:ind w:left="720" w:hanging="360"/>
        <w:rPr/>
      </w:pPr>
      <w:r w:rsidDel="00000000" w:rsidR="00000000" w:rsidRPr="00000000">
        <w:rPr>
          <w:rtl w:val="0"/>
        </w:rPr>
        <w:t xml:space="preserve">Designed registration flow with </w:t>
      </w:r>
      <w:r w:rsidDel="00000000" w:rsidR="00000000" w:rsidRPr="00000000">
        <w:rPr>
          <w:b w:val="1"/>
          <w:rtl w:val="0"/>
        </w:rPr>
        <w:t xml:space="preserve">role selection</w:t>
      </w:r>
      <w:r w:rsidDel="00000000" w:rsidR="00000000" w:rsidRPr="00000000">
        <w:rPr>
          <w:rtl w:val="0"/>
        </w:rPr>
        <w:t xml:space="preserve">, storing roles in the profiles table via UUID keys.</w:t>
      </w:r>
    </w:p>
    <w:p w:rsidR="00000000" w:rsidDel="00000000" w:rsidP="00000000" w:rsidRDefault="00000000" w:rsidRPr="00000000" w14:paraId="000001AD">
      <w:pPr>
        <w:numPr>
          <w:ilvl w:val="0"/>
          <w:numId w:val="11"/>
        </w:numPr>
        <w:pBdr>
          <w:top w:color="auto" w:space="0" w:sz="0" w:val="none"/>
          <w:bottom w:color="auto" w:space="0" w:sz="0" w:val="none"/>
          <w:right w:color="auto" w:space="0" w:sz="0" w:val="none"/>
          <w:between w:color="auto" w:space="0" w:sz="0" w:val="none"/>
        </w:pBdr>
        <w:spacing w:after="0" w:afterAutospacing="0" w:before="0" w:beforeAutospacing="0" w:line="480" w:lineRule="auto"/>
        <w:ind w:left="720" w:hanging="360"/>
        <w:rPr/>
      </w:pPr>
      <w:r w:rsidDel="00000000" w:rsidR="00000000" w:rsidRPr="00000000">
        <w:rPr>
          <w:rtl w:val="0"/>
        </w:rPr>
        <w:t xml:space="preserve">Implemented session persistence with supabase.auth.recoverSession().</w:t>
      </w:r>
    </w:p>
    <w:p w:rsidR="00000000" w:rsidDel="00000000" w:rsidP="00000000" w:rsidRDefault="00000000" w:rsidRPr="00000000" w14:paraId="000001AE">
      <w:pPr>
        <w:numPr>
          <w:ilvl w:val="0"/>
          <w:numId w:val="11"/>
        </w:numPr>
        <w:pBdr>
          <w:top w:color="auto" w:space="0" w:sz="0" w:val="none"/>
          <w:bottom w:color="auto" w:space="0" w:sz="0" w:val="none"/>
          <w:right w:color="auto" w:space="0" w:sz="0" w:val="none"/>
          <w:between w:color="auto" w:space="0" w:sz="0" w:val="none"/>
        </w:pBdr>
        <w:spacing w:after="240" w:before="0" w:beforeAutospacing="0" w:line="480" w:lineRule="auto"/>
        <w:ind w:left="720" w:hanging="360"/>
        <w:rPr/>
      </w:pPr>
      <w:r w:rsidDel="00000000" w:rsidR="00000000" w:rsidRPr="00000000">
        <w:rPr>
          <w:rtl w:val="0"/>
        </w:rPr>
        <w:t xml:space="preserve">Built </w:t>
      </w:r>
      <w:r w:rsidDel="00000000" w:rsidR="00000000" w:rsidRPr="00000000">
        <w:rPr>
          <w:b w:val="1"/>
          <w:rtl w:val="0"/>
        </w:rPr>
        <w:t xml:space="preserve">role-based dashboards:</w:t>
      </w:r>
      <w:r w:rsidDel="00000000" w:rsidR="00000000" w:rsidRPr="00000000">
        <w:rPr>
          <w:rtl w:val="0"/>
        </w:rPr>
        <w:t xml:space="preserve"> Passenger &gt; PassengerMapPage; Driver &gt; DriverDashboard.</w:t>
      </w:r>
    </w:p>
    <w:p w:rsidR="00000000" w:rsidDel="00000000" w:rsidP="00000000" w:rsidRDefault="00000000" w:rsidRPr="00000000" w14:paraId="000001AF">
      <w:pPr>
        <w:pBdr>
          <w:top w:color="auto" w:space="0" w:sz="0" w:val="none"/>
          <w:bottom w:color="auto" w:space="0" w:sz="0" w:val="none"/>
          <w:right w:color="auto" w:space="0" w:sz="0" w:val="none"/>
          <w:between w:color="auto" w:space="0" w:sz="0" w:val="none"/>
        </w:pBdr>
        <w:spacing w:after="240" w:before="240" w:line="480" w:lineRule="auto"/>
        <w:jc w:val="both"/>
        <w:rPr>
          <w:b w:val="1"/>
        </w:rPr>
      </w:pPr>
      <w:r w:rsidDel="00000000" w:rsidR="00000000" w:rsidRPr="00000000">
        <w:rPr>
          <w:b w:val="1"/>
          <w:rtl w:val="0"/>
        </w:rPr>
        <w:t xml:space="preserve">Issues Encountered:</w:t>
      </w:r>
    </w:p>
    <w:p w:rsidR="00000000" w:rsidDel="00000000" w:rsidP="00000000" w:rsidRDefault="00000000" w:rsidRPr="00000000" w14:paraId="000001B0">
      <w:pPr>
        <w:numPr>
          <w:ilvl w:val="0"/>
          <w:numId w:val="30"/>
        </w:numPr>
        <w:pBdr>
          <w:top w:color="auto" w:space="0" w:sz="0" w:val="none"/>
          <w:bottom w:color="auto" w:space="0" w:sz="0" w:val="none"/>
          <w:right w:color="auto" w:space="0" w:sz="0" w:val="none"/>
          <w:between w:color="auto" w:space="0" w:sz="0" w:val="none"/>
        </w:pBdr>
        <w:spacing w:after="0" w:afterAutospacing="0" w:before="240" w:line="480" w:lineRule="auto"/>
        <w:ind w:left="720" w:hanging="360"/>
        <w:rPr/>
      </w:pPr>
      <w:r w:rsidDel="00000000" w:rsidR="00000000" w:rsidRPr="00000000">
        <w:rPr>
          <w:rtl w:val="0"/>
        </w:rPr>
        <w:t xml:space="preserve">Session invalidation after app reload.</w:t>
      </w:r>
    </w:p>
    <w:p w:rsidR="00000000" w:rsidDel="00000000" w:rsidP="00000000" w:rsidRDefault="00000000" w:rsidRPr="00000000" w14:paraId="000001B1">
      <w:pPr>
        <w:numPr>
          <w:ilvl w:val="0"/>
          <w:numId w:val="30"/>
        </w:numPr>
        <w:pBdr>
          <w:top w:color="auto" w:space="0" w:sz="0" w:val="none"/>
          <w:bottom w:color="auto" w:space="0" w:sz="0" w:val="none"/>
          <w:right w:color="auto" w:space="0" w:sz="0" w:val="none"/>
          <w:between w:color="auto" w:space="0" w:sz="0" w:val="none"/>
        </w:pBdr>
        <w:spacing w:after="240" w:before="0" w:beforeAutospacing="0" w:line="480" w:lineRule="auto"/>
        <w:ind w:left="720" w:hanging="360"/>
        <w:rPr/>
      </w:pPr>
      <w:r w:rsidDel="00000000" w:rsidR="00000000" w:rsidRPr="00000000">
        <w:rPr>
          <w:rtl w:val="0"/>
        </w:rPr>
        <w:t xml:space="preserve">Metadata parsing errors (null/malformed JSON).</w:t>
      </w:r>
    </w:p>
    <w:p w:rsidR="00000000" w:rsidDel="00000000" w:rsidP="00000000" w:rsidRDefault="00000000" w:rsidRPr="00000000" w14:paraId="000001B2">
      <w:pPr>
        <w:pBdr>
          <w:top w:color="auto" w:space="0" w:sz="0" w:val="none"/>
          <w:bottom w:color="auto" w:space="0" w:sz="0" w:val="none"/>
          <w:right w:color="auto" w:space="0" w:sz="0" w:val="none"/>
          <w:between w:color="auto" w:space="0" w:sz="0" w:val="none"/>
        </w:pBdr>
        <w:spacing w:after="240" w:before="240" w:line="480" w:lineRule="auto"/>
        <w:rPr>
          <w:b w:val="1"/>
        </w:rPr>
      </w:pPr>
      <w:r w:rsidDel="00000000" w:rsidR="00000000" w:rsidRPr="00000000">
        <w:rPr>
          <w:b w:val="1"/>
          <w:rtl w:val="0"/>
        </w:rPr>
        <w:t xml:space="preserve">Relevant Code:</w:t>
      </w:r>
    </w:p>
    <w:p w:rsidR="00000000" w:rsidDel="00000000" w:rsidP="00000000" w:rsidRDefault="00000000" w:rsidRPr="00000000" w14:paraId="000001B3">
      <w:pPr>
        <w:numPr>
          <w:ilvl w:val="0"/>
          <w:numId w:val="30"/>
        </w:numPr>
        <w:pBdr>
          <w:top w:color="auto" w:space="0" w:sz="0" w:val="none"/>
          <w:bottom w:color="auto" w:space="0" w:sz="0" w:val="none"/>
          <w:right w:color="auto" w:space="0" w:sz="0" w:val="none"/>
          <w:between w:color="auto" w:space="0" w:sz="0" w:val="none"/>
        </w:pBdr>
        <w:spacing w:after="0" w:afterAutospacing="0" w:before="240" w:line="480" w:lineRule="auto"/>
        <w:ind w:left="720" w:hanging="360"/>
        <w:rPr/>
      </w:pPr>
      <w:r w:rsidDel="00000000" w:rsidR="00000000" w:rsidRPr="00000000">
        <w:rPr/>
        <w:drawing>
          <wp:inline distB="114300" distT="114300" distL="114300" distR="114300">
            <wp:extent cx="5943600" cy="4533900"/>
            <wp:effectExtent b="0" l="0" r="0" t="0"/>
            <wp:docPr id="14"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numPr>
          <w:ilvl w:val="0"/>
          <w:numId w:val="30"/>
        </w:numPr>
        <w:pBdr>
          <w:top w:color="auto" w:space="0" w:sz="0" w:val="none"/>
          <w:bottom w:color="auto" w:space="0" w:sz="0" w:val="none"/>
          <w:right w:color="auto" w:space="0" w:sz="0" w:val="none"/>
          <w:between w:color="auto" w:space="0" w:sz="0" w:val="none"/>
        </w:pBdr>
        <w:spacing w:after="0" w:afterAutospacing="0" w:before="0" w:beforeAutospacing="0" w:line="480" w:lineRule="auto"/>
        <w:ind w:left="720" w:hanging="360"/>
        <w:rPr/>
      </w:pPr>
      <w:r w:rsidDel="00000000" w:rsidR="00000000" w:rsidRPr="00000000">
        <w:rPr>
          <w:rtl w:val="0"/>
        </w:rPr>
        <w:t xml:space="preserve">Login Logic</w:t>
      </w:r>
    </w:p>
    <w:p w:rsidR="00000000" w:rsidDel="00000000" w:rsidP="00000000" w:rsidRDefault="00000000" w:rsidRPr="00000000" w14:paraId="000001B5">
      <w:pPr>
        <w:numPr>
          <w:ilvl w:val="1"/>
          <w:numId w:val="30"/>
        </w:numPr>
        <w:pBdr>
          <w:top w:color="auto" w:space="0" w:sz="0" w:val="none"/>
          <w:bottom w:color="auto" w:space="0" w:sz="0" w:val="none"/>
          <w:right w:color="auto" w:space="0" w:sz="0" w:val="none"/>
          <w:between w:color="auto" w:space="0" w:sz="0" w:val="none"/>
        </w:pBdr>
        <w:spacing w:after="0" w:afterAutospacing="0" w:before="0" w:beforeAutospacing="0" w:line="480" w:lineRule="auto"/>
        <w:ind w:left="1440" w:hanging="360"/>
        <w:rPr/>
      </w:pPr>
      <w:r w:rsidDel="00000000" w:rsidR="00000000" w:rsidRPr="00000000">
        <w:rPr>
          <w:rtl w:val="0"/>
        </w:rPr>
        <w:t xml:space="preserve">Input the email and password &gt; checks if the user is verified or not &gt; if not, proceed with verification sheet &gt; if verified, go to the dashboard of the respective role</w:t>
      </w:r>
    </w:p>
    <w:p w:rsidR="00000000" w:rsidDel="00000000" w:rsidP="00000000" w:rsidRDefault="00000000" w:rsidRPr="00000000" w14:paraId="000001B6">
      <w:pPr>
        <w:numPr>
          <w:ilvl w:val="0"/>
          <w:numId w:val="30"/>
        </w:numPr>
        <w:pBdr>
          <w:top w:color="auto" w:space="0" w:sz="0" w:val="none"/>
          <w:bottom w:color="auto" w:space="0" w:sz="0" w:val="none"/>
          <w:right w:color="auto" w:space="0" w:sz="0" w:val="none"/>
          <w:between w:color="auto" w:space="0" w:sz="0" w:val="none"/>
        </w:pBdr>
        <w:spacing w:after="0" w:afterAutospacing="0" w:before="0" w:beforeAutospacing="0" w:line="480" w:lineRule="auto"/>
        <w:ind w:left="720" w:hanging="360"/>
        <w:rPr/>
      </w:pPr>
      <w:r w:rsidDel="00000000" w:rsidR="00000000" w:rsidRPr="00000000">
        <w:rPr/>
        <w:drawing>
          <wp:inline distB="114300" distT="114300" distL="114300" distR="114300">
            <wp:extent cx="5943600" cy="5384800"/>
            <wp:effectExtent b="0" l="0" r="0" t="0"/>
            <wp:docPr id="21"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59436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numPr>
          <w:ilvl w:val="0"/>
          <w:numId w:val="30"/>
        </w:numPr>
        <w:pBdr>
          <w:top w:color="auto" w:space="0" w:sz="0" w:val="none"/>
          <w:bottom w:color="auto" w:space="0" w:sz="0" w:val="none"/>
          <w:right w:color="auto" w:space="0" w:sz="0" w:val="none"/>
          <w:between w:color="auto" w:space="0" w:sz="0" w:val="none"/>
        </w:pBdr>
        <w:spacing w:after="0" w:afterAutospacing="0" w:before="0" w:beforeAutospacing="0" w:line="480" w:lineRule="auto"/>
        <w:ind w:left="720" w:hanging="360"/>
        <w:rPr/>
      </w:pPr>
      <w:r w:rsidDel="00000000" w:rsidR="00000000" w:rsidRPr="00000000">
        <w:rPr>
          <w:rtl w:val="0"/>
        </w:rPr>
        <w:t xml:space="preserve">Register Logic</w:t>
      </w:r>
    </w:p>
    <w:p w:rsidR="00000000" w:rsidDel="00000000" w:rsidP="00000000" w:rsidRDefault="00000000" w:rsidRPr="00000000" w14:paraId="000001B8">
      <w:pPr>
        <w:numPr>
          <w:ilvl w:val="1"/>
          <w:numId w:val="30"/>
        </w:numPr>
        <w:pBdr>
          <w:top w:color="auto" w:space="0" w:sz="0" w:val="none"/>
          <w:bottom w:color="auto" w:space="0" w:sz="0" w:val="none"/>
          <w:right w:color="auto" w:space="0" w:sz="0" w:val="none"/>
          <w:between w:color="auto" w:space="0" w:sz="0" w:val="none"/>
        </w:pBdr>
        <w:spacing w:after="0" w:afterAutospacing="0" w:before="0" w:beforeAutospacing="0" w:line="480" w:lineRule="auto"/>
        <w:ind w:left="1440" w:hanging="360"/>
        <w:rPr/>
      </w:pPr>
      <w:r w:rsidDel="00000000" w:rsidR="00000000" w:rsidRPr="00000000">
        <w:rPr>
          <w:rtl w:val="0"/>
        </w:rPr>
        <w:t xml:space="preserve">Register the name, contact, email, and password. </w:t>
      </w:r>
    </w:p>
    <w:p w:rsidR="00000000" w:rsidDel="00000000" w:rsidP="00000000" w:rsidRDefault="00000000" w:rsidRPr="00000000" w14:paraId="000001B9">
      <w:pPr>
        <w:numPr>
          <w:ilvl w:val="1"/>
          <w:numId w:val="30"/>
        </w:numPr>
        <w:pBdr>
          <w:top w:color="auto" w:space="0" w:sz="0" w:val="none"/>
          <w:bottom w:color="auto" w:space="0" w:sz="0" w:val="none"/>
          <w:right w:color="auto" w:space="0" w:sz="0" w:val="none"/>
          <w:between w:color="auto" w:space="0" w:sz="0" w:val="none"/>
        </w:pBdr>
        <w:spacing w:after="0" w:afterAutospacing="0" w:before="0" w:beforeAutospacing="0" w:line="480" w:lineRule="auto"/>
        <w:ind w:left="1440" w:hanging="360"/>
        <w:rPr/>
      </w:pPr>
      <w:r w:rsidDel="00000000" w:rsidR="00000000" w:rsidRPr="00000000">
        <w:rPr>
          <w:rtl w:val="0"/>
        </w:rPr>
        <w:t xml:space="preserve">Input the role:</w:t>
      </w:r>
    </w:p>
    <w:p w:rsidR="00000000" w:rsidDel="00000000" w:rsidP="00000000" w:rsidRDefault="00000000" w:rsidRPr="00000000" w14:paraId="000001BA">
      <w:pPr>
        <w:numPr>
          <w:ilvl w:val="2"/>
          <w:numId w:val="30"/>
        </w:numPr>
        <w:pBdr>
          <w:top w:color="auto" w:space="0" w:sz="0" w:val="none"/>
          <w:bottom w:color="auto" w:space="0" w:sz="0" w:val="none"/>
          <w:right w:color="auto" w:space="0" w:sz="0" w:val="none"/>
          <w:between w:color="auto" w:space="0" w:sz="0" w:val="none"/>
        </w:pBdr>
        <w:spacing w:after="0" w:afterAutospacing="0" w:before="0" w:beforeAutospacing="0" w:line="480" w:lineRule="auto"/>
        <w:ind w:left="2160" w:hanging="360"/>
        <w:rPr/>
      </w:pPr>
      <w:r w:rsidDel="00000000" w:rsidR="00000000" w:rsidRPr="00000000">
        <w:rPr>
          <w:rtl w:val="0"/>
        </w:rPr>
        <w:t xml:space="preserve">If passenger sends directly to the verification sheet, then the dashboard waits for verification</w:t>
      </w:r>
    </w:p>
    <w:p w:rsidR="00000000" w:rsidDel="00000000" w:rsidP="00000000" w:rsidRDefault="00000000" w:rsidRPr="00000000" w14:paraId="000001BB">
      <w:pPr>
        <w:numPr>
          <w:ilvl w:val="2"/>
          <w:numId w:val="30"/>
        </w:numPr>
        <w:pBdr>
          <w:top w:color="auto" w:space="0" w:sz="0" w:val="none"/>
          <w:bottom w:color="auto" w:space="0" w:sz="0" w:val="none"/>
          <w:right w:color="auto" w:space="0" w:sz="0" w:val="none"/>
          <w:between w:color="auto" w:space="0" w:sz="0" w:val="none"/>
        </w:pBdr>
        <w:spacing w:after="240" w:before="0" w:beforeAutospacing="0" w:line="480" w:lineRule="auto"/>
        <w:ind w:left="2160" w:hanging="360"/>
        <w:rPr/>
      </w:pPr>
      <w:r w:rsidDel="00000000" w:rsidR="00000000" w:rsidRPr="00000000">
        <w:rPr>
          <w:rtl w:val="0"/>
        </w:rPr>
        <w:t xml:space="preserve">If driver sends directly for license verification, then sends it to the dashboard for vehicle registration.</w:t>
      </w:r>
    </w:p>
    <w:p w:rsidR="00000000" w:rsidDel="00000000" w:rsidP="00000000" w:rsidRDefault="00000000" w:rsidRPr="00000000" w14:paraId="000001BC">
      <w:pPr>
        <w:pBdr>
          <w:top w:color="auto" w:space="0" w:sz="0" w:val="none"/>
          <w:bottom w:color="auto" w:space="0" w:sz="0" w:val="none"/>
          <w:right w:color="auto" w:space="0" w:sz="0" w:val="none"/>
          <w:between w:color="auto" w:space="0" w:sz="0" w:val="none"/>
        </w:pBdr>
        <w:spacing w:after="240" w:before="240" w:line="480" w:lineRule="auto"/>
        <w:jc w:val="both"/>
        <w:rPr>
          <w:b w:val="1"/>
        </w:rPr>
      </w:pPr>
      <w:r w:rsidDel="00000000" w:rsidR="00000000" w:rsidRPr="00000000">
        <w:rPr>
          <w:b w:val="1"/>
          <w:rtl w:val="0"/>
        </w:rPr>
        <w:t xml:space="preserve">Resolution:</w:t>
      </w:r>
    </w:p>
    <w:p w:rsidR="00000000" w:rsidDel="00000000" w:rsidP="00000000" w:rsidRDefault="00000000" w:rsidRPr="00000000" w14:paraId="000001BD">
      <w:pPr>
        <w:numPr>
          <w:ilvl w:val="0"/>
          <w:numId w:val="44"/>
        </w:numPr>
        <w:pBdr>
          <w:top w:color="auto" w:space="0" w:sz="0" w:val="none"/>
          <w:bottom w:color="auto" w:space="0" w:sz="0" w:val="none"/>
          <w:right w:color="auto" w:space="0" w:sz="0" w:val="none"/>
          <w:between w:color="auto" w:space="0" w:sz="0" w:val="none"/>
        </w:pBdr>
        <w:spacing w:after="0" w:afterAutospacing="0" w:before="240" w:line="480" w:lineRule="auto"/>
        <w:ind w:left="720" w:hanging="360"/>
        <w:rPr/>
      </w:pPr>
      <w:r w:rsidDel="00000000" w:rsidR="00000000" w:rsidRPr="00000000">
        <w:rPr>
          <w:rtl w:val="0"/>
        </w:rPr>
        <w:t xml:space="preserve">Used auth.recoverSession() for persistent sessions.</w:t>
      </w:r>
    </w:p>
    <w:p w:rsidR="00000000" w:rsidDel="00000000" w:rsidP="00000000" w:rsidRDefault="00000000" w:rsidRPr="00000000" w14:paraId="000001BE">
      <w:pPr>
        <w:numPr>
          <w:ilvl w:val="0"/>
          <w:numId w:val="44"/>
        </w:numPr>
        <w:pBdr>
          <w:top w:color="auto" w:space="0" w:sz="0" w:val="none"/>
          <w:bottom w:color="auto" w:space="0" w:sz="0" w:val="none"/>
          <w:right w:color="auto" w:space="0" w:sz="0" w:val="none"/>
          <w:between w:color="auto" w:space="0" w:sz="0" w:val="none"/>
        </w:pBdr>
        <w:spacing w:after="240" w:before="0" w:beforeAutospacing="0" w:line="480" w:lineRule="auto"/>
        <w:ind w:left="720" w:hanging="360"/>
        <w:rPr/>
      </w:pPr>
      <w:r w:rsidDel="00000000" w:rsidR="00000000" w:rsidRPr="00000000">
        <w:rPr>
          <w:rtl w:val="0"/>
        </w:rPr>
        <w:t xml:space="preserve">Moved role storage to the profiles table for reliable metadata parsing.</w:t>
      </w:r>
    </w:p>
    <w:p w:rsidR="00000000" w:rsidDel="00000000" w:rsidP="00000000" w:rsidRDefault="00000000" w:rsidRPr="00000000" w14:paraId="000001BF">
      <w:pPr>
        <w:pBdr>
          <w:top w:color="auto" w:space="0" w:sz="0" w:val="none"/>
          <w:bottom w:color="auto" w:space="0" w:sz="0" w:val="none"/>
          <w:right w:color="auto" w:space="0" w:sz="0" w:val="none"/>
          <w:between w:color="auto" w:space="0" w:sz="0" w:val="none"/>
        </w:pBdr>
        <w:spacing w:after="240" w:before="240" w:line="480" w:lineRule="auto"/>
        <w:jc w:val="both"/>
        <w:rPr>
          <w:b w:val="1"/>
        </w:rPr>
      </w:pPr>
      <w:r w:rsidDel="00000000" w:rsidR="00000000" w:rsidRPr="00000000">
        <w:rPr>
          <w:b w:val="1"/>
          <w:rtl w:val="0"/>
        </w:rPr>
        <w:t xml:space="preserve">Output:</w:t>
      </w:r>
    </w:p>
    <w:p w:rsidR="00000000" w:rsidDel="00000000" w:rsidP="00000000" w:rsidRDefault="00000000" w:rsidRPr="00000000" w14:paraId="000001C0">
      <w:pPr>
        <w:numPr>
          <w:ilvl w:val="0"/>
          <w:numId w:val="46"/>
        </w:numPr>
        <w:pBdr>
          <w:top w:color="auto" w:space="0" w:sz="0" w:val="none"/>
          <w:bottom w:color="auto" w:space="0" w:sz="0" w:val="none"/>
          <w:right w:color="auto" w:space="0" w:sz="0" w:val="none"/>
          <w:between w:color="auto" w:space="0" w:sz="0" w:val="none"/>
        </w:pBdr>
        <w:spacing w:after="0" w:afterAutospacing="0" w:before="240" w:line="480" w:lineRule="auto"/>
        <w:ind w:left="1440" w:hanging="360"/>
        <w:jc w:val="both"/>
        <w:rPr/>
      </w:pPr>
      <w:r w:rsidDel="00000000" w:rsidR="00000000" w:rsidRPr="00000000">
        <w:rPr>
          <w:rtl w:val="0"/>
        </w:rPr>
        <w:t xml:space="preserve">A functional role-based authentication system serves as the foundation for all subsequent flows.</w:t>
      </w:r>
    </w:p>
    <w:p w:rsidR="00000000" w:rsidDel="00000000" w:rsidP="00000000" w:rsidRDefault="00000000" w:rsidRPr="00000000" w14:paraId="000001C1">
      <w:pPr>
        <w:numPr>
          <w:ilvl w:val="0"/>
          <w:numId w:val="46"/>
        </w:numPr>
        <w:pBdr>
          <w:top w:color="auto" w:space="0" w:sz="0" w:val="none"/>
          <w:bottom w:color="auto" w:space="0" w:sz="0" w:val="none"/>
          <w:right w:color="auto" w:space="0" w:sz="0" w:val="none"/>
          <w:between w:color="auto" w:space="0" w:sz="0" w:val="none"/>
        </w:pBdr>
        <w:spacing w:after="0" w:afterAutospacing="0" w:before="0" w:beforeAutospacing="0" w:line="480" w:lineRule="auto"/>
        <w:ind w:left="1440" w:hanging="360"/>
        <w:jc w:val="both"/>
        <w:rPr/>
      </w:pPr>
      <w:r w:rsidDel="00000000" w:rsidR="00000000" w:rsidRPr="00000000">
        <w:rPr/>
        <w:drawing>
          <wp:inline distB="114300" distT="114300" distL="114300" distR="114300">
            <wp:extent cx="1766888" cy="3554084"/>
            <wp:effectExtent b="0" l="0" r="0" t="0"/>
            <wp:docPr id="15"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1766888" cy="3554084"/>
                    </a:xfrm>
                    <a:prstGeom prst="rect"/>
                    <a:ln/>
                  </pic:spPr>
                </pic:pic>
              </a:graphicData>
            </a:graphic>
          </wp:inline>
        </w:drawing>
      </w:r>
      <w:r w:rsidDel="00000000" w:rsidR="00000000" w:rsidRPr="00000000">
        <w:rPr/>
        <w:drawing>
          <wp:inline distB="114300" distT="114300" distL="114300" distR="114300">
            <wp:extent cx="1776413" cy="3552825"/>
            <wp:effectExtent b="0" l="0" r="0" t="0"/>
            <wp:docPr id="23"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1776413" cy="3552825"/>
                    </a:xfrm>
                    <a:prstGeom prst="rect"/>
                    <a:ln/>
                  </pic:spPr>
                </pic:pic>
              </a:graphicData>
            </a:graphic>
          </wp:inline>
        </w:drawing>
      </w:r>
      <w:r w:rsidDel="00000000" w:rsidR="00000000" w:rsidRPr="00000000">
        <w:rPr/>
        <w:drawing>
          <wp:inline distB="114300" distT="114300" distL="114300" distR="114300">
            <wp:extent cx="1766888" cy="3544292"/>
            <wp:effectExtent b="0" l="0" r="0" t="0"/>
            <wp:docPr id="13"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1766888" cy="3544292"/>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pStyle w:val="Heading4"/>
        <w:keepNext w:val="0"/>
        <w:keepLines w:val="0"/>
        <w:numPr>
          <w:ilvl w:val="1"/>
          <w:numId w:val="46"/>
        </w:numPr>
        <w:pBdr>
          <w:top w:color="auto" w:space="0" w:sz="0" w:val="none"/>
          <w:bottom w:color="auto" w:space="0" w:sz="0" w:val="none"/>
          <w:right w:color="auto" w:space="0" w:sz="0" w:val="none"/>
          <w:between w:color="auto" w:space="0" w:sz="0" w:val="none"/>
        </w:pBdr>
        <w:spacing w:after="0" w:afterAutospacing="0" w:before="0" w:beforeAutospacing="0" w:line="480" w:lineRule="auto"/>
        <w:ind w:left="1440" w:hanging="360"/>
        <w:jc w:val="both"/>
        <w:rPr>
          <w:b w:val="1"/>
          <w:color w:val="666666"/>
          <w:sz w:val="22"/>
          <w:szCs w:val="22"/>
        </w:rPr>
      </w:pPr>
      <w:bookmarkStart w:colFirst="0" w:colLast="0" w:name="_ifxj5zed88ev" w:id="33"/>
      <w:bookmarkEnd w:id="33"/>
      <w:r w:rsidDel="00000000" w:rsidR="00000000" w:rsidRPr="00000000">
        <w:rPr>
          <w:b w:val="1"/>
          <w:color w:val="000000"/>
          <w:sz w:val="22"/>
          <w:szCs w:val="22"/>
          <w:rtl w:val="0"/>
        </w:rPr>
        <w:t xml:space="preserve">Login Screen</w:t>
      </w:r>
    </w:p>
    <w:p w:rsidR="00000000" w:rsidDel="00000000" w:rsidP="00000000" w:rsidRDefault="00000000" w:rsidRPr="00000000" w14:paraId="000001C3">
      <w:pPr>
        <w:numPr>
          <w:ilvl w:val="2"/>
          <w:numId w:val="46"/>
        </w:numPr>
        <w:pBdr>
          <w:top w:color="auto" w:space="0" w:sz="0" w:val="none"/>
          <w:bottom w:color="auto" w:space="0" w:sz="0" w:val="none"/>
          <w:right w:color="auto" w:space="0" w:sz="0" w:val="none"/>
          <w:between w:color="auto" w:space="0" w:sz="0" w:val="none"/>
        </w:pBdr>
        <w:spacing w:after="0" w:afterAutospacing="0" w:before="0" w:beforeAutospacing="0" w:line="480" w:lineRule="auto"/>
        <w:ind w:left="2160" w:hanging="360"/>
        <w:jc w:val="both"/>
        <w:rPr/>
      </w:pPr>
      <w:r w:rsidDel="00000000" w:rsidR="00000000" w:rsidRPr="00000000">
        <w:rPr>
          <w:rtl w:val="0"/>
        </w:rPr>
        <w:t xml:space="preserve">The first interface presents the login screen, where users can enter their registered email and password to access their account. It includes standard authentication features such as:</w:t>
      </w:r>
    </w:p>
    <w:p w:rsidR="00000000" w:rsidDel="00000000" w:rsidP="00000000" w:rsidRDefault="00000000" w:rsidRPr="00000000" w14:paraId="000001C4">
      <w:pPr>
        <w:numPr>
          <w:ilvl w:val="2"/>
          <w:numId w:val="46"/>
        </w:numPr>
        <w:pBdr>
          <w:top w:color="auto" w:space="0" w:sz="0" w:val="none"/>
          <w:bottom w:color="auto" w:space="0" w:sz="0" w:val="none"/>
          <w:right w:color="auto" w:space="0" w:sz="0" w:val="none"/>
          <w:between w:color="auto" w:space="0" w:sz="0" w:val="none"/>
        </w:pBdr>
        <w:spacing w:after="0" w:afterAutospacing="0" w:before="0" w:beforeAutospacing="0" w:line="480" w:lineRule="auto"/>
        <w:ind w:left="2160" w:hanging="360"/>
        <w:rPr/>
      </w:pPr>
      <w:r w:rsidDel="00000000" w:rsidR="00000000" w:rsidRPr="00000000">
        <w:rPr>
          <w:rtl w:val="0"/>
        </w:rPr>
        <w:t xml:space="preserve">“Forgot Password?” link for account recovery.</w:t>
      </w:r>
    </w:p>
    <w:p w:rsidR="00000000" w:rsidDel="00000000" w:rsidP="00000000" w:rsidRDefault="00000000" w:rsidRPr="00000000" w14:paraId="000001C5">
      <w:pPr>
        <w:numPr>
          <w:ilvl w:val="2"/>
          <w:numId w:val="46"/>
        </w:numPr>
        <w:pBdr>
          <w:top w:color="auto" w:space="0" w:sz="0" w:val="none"/>
          <w:bottom w:color="auto" w:space="0" w:sz="0" w:val="none"/>
          <w:right w:color="auto" w:space="0" w:sz="0" w:val="none"/>
          <w:between w:color="auto" w:space="0" w:sz="0" w:val="none"/>
        </w:pBdr>
        <w:spacing w:after="0" w:afterAutospacing="0" w:before="0" w:beforeAutospacing="0" w:line="480" w:lineRule="auto"/>
        <w:ind w:left="2160" w:hanging="360"/>
        <w:rPr/>
      </w:pPr>
      <w:r w:rsidDel="00000000" w:rsidR="00000000" w:rsidRPr="00000000">
        <w:rPr>
          <w:rtl w:val="0"/>
        </w:rPr>
        <w:t xml:space="preserve">“Register” navigation for new users.</w:t>
      </w:r>
    </w:p>
    <w:p w:rsidR="00000000" w:rsidDel="00000000" w:rsidP="00000000" w:rsidRDefault="00000000" w:rsidRPr="00000000" w14:paraId="000001C6">
      <w:pPr>
        <w:numPr>
          <w:ilvl w:val="2"/>
          <w:numId w:val="46"/>
        </w:numPr>
        <w:pBdr>
          <w:top w:color="auto" w:space="0" w:sz="0" w:val="none"/>
          <w:bottom w:color="auto" w:space="0" w:sz="0" w:val="none"/>
          <w:right w:color="auto" w:space="0" w:sz="0" w:val="none"/>
          <w:between w:color="auto" w:space="0" w:sz="0" w:val="none"/>
        </w:pBdr>
        <w:spacing w:after="0" w:afterAutospacing="0" w:before="0" w:beforeAutospacing="0" w:line="480" w:lineRule="auto"/>
        <w:ind w:left="2160" w:hanging="360"/>
        <w:rPr/>
      </w:pPr>
      <w:r w:rsidDel="00000000" w:rsidR="00000000" w:rsidRPr="00000000">
        <w:rPr>
          <w:rtl w:val="0"/>
        </w:rPr>
        <w:t xml:space="preserve">A minimalist, brand-aligned design featuring the GoDavao logo and the app’s purple color palette for consistency.</w:t>
        <w:br w:type="textWrapping"/>
      </w:r>
    </w:p>
    <w:p w:rsidR="00000000" w:rsidDel="00000000" w:rsidP="00000000" w:rsidRDefault="00000000" w:rsidRPr="00000000" w14:paraId="000001C7">
      <w:pPr>
        <w:pStyle w:val="Heading4"/>
        <w:keepNext w:val="0"/>
        <w:keepLines w:val="0"/>
        <w:numPr>
          <w:ilvl w:val="1"/>
          <w:numId w:val="46"/>
        </w:numPr>
        <w:pBdr>
          <w:top w:color="auto" w:space="0" w:sz="0" w:val="none"/>
          <w:bottom w:color="auto" w:space="0" w:sz="0" w:val="none"/>
          <w:right w:color="auto" w:space="0" w:sz="0" w:val="none"/>
          <w:between w:color="auto" w:space="0" w:sz="0" w:val="none"/>
        </w:pBdr>
        <w:spacing w:after="0" w:afterAutospacing="0" w:before="0" w:beforeAutospacing="0" w:line="480" w:lineRule="auto"/>
        <w:ind w:left="1440" w:hanging="360"/>
        <w:jc w:val="both"/>
        <w:rPr>
          <w:b w:val="1"/>
          <w:color w:val="666666"/>
          <w:sz w:val="22"/>
          <w:szCs w:val="22"/>
        </w:rPr>
      </w:pPr>
      <w:bookmarkStart w:colFirst="0" w:colLast="0" w:name="_65cn912irytb" w:id="34"/>
      <w:bookmarkEnd w:id="34"/>
      <w:r w:rsidDel="00000000" w:rsidR="00000000" w:rsidRPr="00000000">
        <w:rPr>
          <w:b w:val="1"/>
          <w:color w:val="000000"/>
          <w:sz w:val="22"/>
          <w:szCs w:val="22"/>
          <w:rtl w:val="0"/>
        </w:rPr>
        <w:t xml:space="preserve">Registration Screen – Passenger Role</w:t>
      </w:r>
    </w:p>
    <w:p w:rsidR="00000000" w:rsidDel="00000000" w:rsidP="00000000" w:rsidRDefault="00000000" w:rsidRPr="00000000" w14:paraId="000001C8">
      <w:pPr>
        <w:numPr>
          <w:ilvl w:val="2"/>
          <w:numId w:val="46"/>
        </w:numPr>
        <w:pBdr>
          <w:top w:color="auto" w:space="0" w:sz="0" w:val="none"/>
          <w:bottom w:color="auto" w:space="0" w:sz="0" w:val="none"/>
          <w:right w:color="auto" w:space="0" w:sz="0" w:val="none"/>
          <w:between w:color="auto" w:space="0" w:sz="0" w:val="none"/>
        </w:pBdr>
        <w:spacing w:after="0" w:afterAutospacing="0" w:before="0" w:beforeAutospacing="0" w:line="480" w:lineRule="auto"/>
        <w:ind w:left="2160" w:hanging="360"/>
        <w:jc w:val="both"/>
        <w:rPr/>
      </w:pPr>
      <w:r w:rsidDel="00000000" w:rsidR="00000000" w:rsidRPr="00000000">
        <w:rPr>
          <w:rtl w:val="0"/>
        </w:rPr>
        <w:t xml:space="preserve">The second screenshot displays the </w:t>
      </w:r>
      <w:r w:rsidDel="00000000" w:rsidR="00000000" w:rsidRPr="00000000">
        <w:rPr>
          <w:b w:val="1"/>
          <w:rtl w:val="0"/>
        </w:rPr>
        <w:t xml:space="preserve">registration form</w:t>
      </w:r>
      <w:r w:rsidDel="00000000" w:rsidR="00000000" w:rsidRPr="00000000">
        <w:rPr>
          <w:rtl w:val="0"/>
        </w:rPr>
        <w:t xml:space="preserve"> for new users, allowing them to input their </w:t>
      </w:r>
      <w:r w:rsidDel="00000000" w:rsidR="00000000" w:rsidRPr="00000000">
        <w:rPr>
          <w:b w:val="1"/>
          <w:rtl w:val="0"/>
        </w:rPr>
        <w:t xml:space="preserve">full name</w:t>
      </w:r>
      <w:r w:rsidDel="00000000" w:rsidR="00000000" w:rsidRPr="00000000">
        <w:rPr>
          <w:rtl w:val="0"/>
        </w:rPr>
        <w:t xml:space="preserve">, </w:t>
      </w:r>
      <w:r w:rsidDel="00000000" w:rsidR="00000000" w:rsidRPr="00000000">
        <w:rPr>
          <w:b w:val="1"/>
          <w:rtl w:val="0"/>
        </w:rPr>
        <w:t xml:space="preserve">phone number</w:t>
      </w:r>
      <w:r w:rsidDel="00000000" w:rsidR="00000000" w:rsidRPr="00000000">
        <w:rPr>
          <w:rtl w:val="0"/>
        </w:rPr>
        <w:t xml:space="preserve">, </w:t>
      </w:r>
      <w:r w:rsidDel="00000000" w:rsidR="00000000" w:rsidRPr="00000000">
        <w:rPr>
          <w:b w:val="1"/>
          <w:rtl w:val="0"/>
        </w:rPr>
        <w:t xml:space="preserve">email</w:t>
      </w:r>
      <w:r w:rsidDel="00000000" w:rsidR="00000000" w:rsidRPr="00000000">
        <w:rPr>
          <w:rtl w:val="0"/>
        </w:rPr>
        <w:t xml:space="preserve">, and </w:t>
      </w:r>
      <w:r w:rsidDel="00000000" w:rsidR="00000000" w:rsidRPr="00000000">
        <w:rPr>
          <w:b w:val="1"/>
          <w:rtl w:val="0"/>
        </w:rPr>
        <w:t xml:space="preserve">password</w:t>
      </w:r>
      <w:r w:rsidDel="00000000" w:rsidR="00000000" w:rsidRPr="00000000">
        <w:rPr>
          <w:rtl w:val="0"/>
        </w:rPr>
        <w:t xml:space="preserve">.</w:t>
        <w:br w:type="textWrapping"/>
        <w:t xml:space="preserve"> A dropdown menu lets users choose their </w:t>
      </w:r>
      <w:r w:rsidDel="00000000" w:rsidR="00000000" w:rsidRPr="00000000">
        <w:rPr>
          <w:b w:val="1"/>
          <w:rtl w:val="0"/>
        </w:rPr>
        <w:t xml:space="preserve">role</w:t>
      </w:r>
      <w:r w:rsidDel="00000000" w:rsidR="00000000" w:rsidRPr="00000000">
        <w:rPr>
          <w:rtl w:val="0"/>
        </w:rPr>
        <w:t xml:space="preserve">, in this case, </w:t>
      </w:r>
      <w:r w:rsidDel="00000000" w:rsidR="00000000" w:rsidRPr="00000000">
        <w:rPr>
          <w:i w:val="1"/>
          <w:rtl w:val="0"/>
        </w:rPr>
        <w:t xml:space="preserve">Passenger</w:t>
      </w:r>
      <w:r w:rsidDel="00000000" w:rsidR="00000000" w:rsidRPr="00000000">
        <w:rPr>
          <w:rtl w:val="0"/>
        </w:rPr>
        <w:t xml:space="preserve">. The system then stores this metadata in the Supabase profiles table linked to the auth.users table.</w:t>
      </w:r>
    </w:p>
    <w:p w:rsidR="00000000" w:rsidDel="00000000" w:rsidP="00000000" w:rsidRDefault="00000000" w:rsidRPr="00000000" w14:paraId="000001C9">
      <w:pPr>
        <w:pStyle w:val="Heading4"/>
        <w:keepNext w:val="0"/>
        <w:keepLines w:val="0"/>
        <w:numPr>
          <w:ilvl w:val="1"/>
          <w:numId w:val="46"/>
        </w:numPr>
        <w:pBdr>
          <w:top w:color="auto" w:space="0" w:sz="0" w:val="none"/>
          <w:bottom w:color="auto" w:space="0" w:sz="0" w:val="none"/>
          <w:right w:color="auto" w:space="0" w:sz="0" w:val="none"/>
          <w:between w:color="auto" w:space="0" w:sz="0" w:val="none"/>
        </w:pBdr>
        <w:spacing w:after="0" w:afterAutospacing="0" w:before="0" w:beforeAutospacing="0" w:line="480" w:lineRule="auto"/>
        <w:ind w:left="1440" w:hanging="360"/>
        <w:jc w:val="both"/>
        <w:rPr>
          <w:b w:val="1"/>
          <w:color w:val="666666"/>
          <w:sz w:val="22"/>
          <w:szCs w:val="22"/>
        </w:rPr>
      </w:pPr>
      <w:bookmarkStart w:colFirst="0" w:colLast="0" w:name="_jxohjc7oee8" w:id="35"/>
      <w:bookmarkEnd w:id="35"/>
      <w:r w:rsidDel="00000000" w:rsidR="00000000" w:rsidRPr="00000000">
        <w:rPr>
          <w:b w:val="1"/>
          <w:color w:val="000000"/>
          <w:sz w:val="22"/>
          <w:szCs w:val="22"/>
          <w:rtl w:val="0"/>
        </w:rPr>
        <w:t xml:space="preserve">Registration Screen – Driver Role</w:t>
      </w:r>
    </w:p>
    <w:p w:rsidR="00000000" w:rsidDel="00000000" w:rsidP="00000000" w:rsidRDefault="00000000" w:rsidRPr="00000000" w14:paraId="000001CA">
      <w:pPr>
        <w:numPr>
          <w:ilvl w:val="2"/>
          <w:numId w:val="46"/>
        </w:numPr>
        <w:pBdr>
          <w:top w:color="auto" w:space="0" w:sz="0" w:val="none"/>
          <w:bottom w:color="auto" w:space="0" w:sz="0" w:val="none"/>
          <w:right w:color="auto" w:space="0" w:sz="0" w:val="none"/>
          <w:between w:color="auto" w:space="0" w:sz="0" w:val="none"/>
        </w:pBdr>
        <w:spacing w:after="240" w:before="0" w:beforeAutospacing="0" w:line="480" w:lineRule="auto"/>
        <w:ind w:left="2160" w:hanging="360"/>
        <w:jc w:val="both"/>
        <w:rPr/>
      </w:pPr>
      <w:r w:rsidDel="00000000" w:rsidR="00000000" w:rsidRPr="00000000">
        <w:rPr>
          <w:rtl w:val="0"/>
        </w:rPr>
        <w:t xml:space="preserve">The third screenshot shows the same registration interface, but with the </w:t>
      </w:r>
      <w:r w:rsidDel="00000000" w:rsidR="00000000" w:rsidRPr="00000000">
        <w:rPr>
          <w:b w:val="1"/>
          <w:rtl w:val="0"/>
        </w:rPr>
        <w:t xml:space="preserve">Driver</w:t>
      </w:r>
      <w:r w:rsidDel="00000000" w:rsidR="00000000" w:rsidRPr="00000000">
        <w:rPr>
          <w:rtl w:val="0"/>
        </w:rPr>
        <w:t xml:space="preserve"> role selected. This role assignment determines access to driver-specific dashboards and functionalities such as route publishing, ride management, and passenger matching.</w:t>
      </w:r>
    </w:p>
    <w:p w:rsidR="00000000" w:rsidDel="00000000" w:rsidP="00000000" w:rsidRDefault="00000000" w:rsidRPr="00000000" w14:paraId="000001CB">
      <w:pPr>
        <w:pBdr>
          <w:top w:color="auto" w:space="0" w:sz="0" w:val="none"/>
          <w:bottom w:color="auto" w:space="0" w:sz="0" w:val="none"/>
          <w:right w:color="auto" w:space="0" w:sz="0" w:val="none"/>
          <w:between w:color="auto" w:space="0" w:sz="0" w:val="none"/>
        </w:pBdr>
        <w:spacing w:after="240" w:before="240" w:line="480" w:lineRule="auto"/>
        <w:ind w:left="1440" w:firstLine="0"/>
        <w:jc w:val="both"/>
        <w:rPr/>
      </w:pPr>
      <w:r w:rsidDel="00000000" w:rsidR="00000000" w:rsidRPr="00000000">
        <w:rPr>
          <w:rtl w:val="0"/>
        </w:rPr>
      </w:r>
    </w:p>
    <w:p w:rsidR="00000000" w:rsidDel="00000000" w:rsidP="00000000" w:rsidRDefault="00000000" w:rsidRPr="00000000" w14:paraId="000001CC">
      <w:pPr>
        <w:pBdr>
          <w:top w:color="auto" w:space="0" w:sz="0" w:val="none"/>
          <w:bottom w:color="auto" w:space="0" w:sz="0" w:val="none"/>
          <w:right w:color="auto" w:space="0" w:sz="0" w:val="none"/>
          <w:between w:color="auto" w:space="0" w:sz="0" w:val="none"/>
        </w:pBdr>
        <w:spacing w:after="240" w:before="240" w:line="480" w:lineRule="auto"/>
        <w:ind w:left="1080" w:firstLine="0"/>
        <w:jc w:val="both"/>
        <w:rPr/>
      </w:pPr>
      <w:r w:rsidDel="00000000" w:rsidR="00000000" w:rsidRPr="00000000">
        <w:rPr>
          <w:rtl w:val="0"/>
        </w:rPr>
      </w:r>
    </w:p>
    <w:p w:rsidR="00000000" w:rsidDel="00000000" w:rsidP="00000000" w:rsidRDefault="00000000" w:rsidRPr="00000000" w14:paraId="000001CD">
      <w:pPr>
        <w:pStyle w:val="Heading3"/>
        <w:keepNext w:val="0"/>
        <w:keepLines w:val="0"/>
        <w:pBdr>
          <w:top w:color="auto" w:space="0" w:sz="0" w:val="none"/>
          <w:bottom w:color="auto" w:space="0" w:sz="0" w:val="none"/>
          <w:right w:color="auto" w:space="0" w:sz="0" w:val="none"/>
          <w:between w:color="auto" w:space="0" w:sz="0" w:val="none"/>
        </w:pBdr>
        <w:spacing w:before="280" w:line="480" w:lineRule="auto"/>
        <w:jc w:val="both"/>
        <w:rPr>
          <w:b w:val="1"/>
          <w:color w:val="000000"/>
          <w:sz w:val="22"/>
          <w:szCs w:val="22"/>
        </w:rPr>
      </w:pPr>
      <w:bookmarkStart w:colFirst="0" w:colLast="0" w:name="_l2avfvta0qhm" w:id="36"/>
      <w:bookmarkEnd w:id="36"/>
      <w:r w:rsidDel="00000000" w:rsidR="00000000" w:rsidRPr="00000000">
        <w:rPr>
          <w:b w:val="1"/>
          <w:color w:val="000000"/>
          <w:sz w:val="22"/>
          <w:szCs w:val="22"/>
          <w:rtl w:val="0"/>
        </w:rPr>
        <w:t xml:space="preserve">Sprint 2: Ride Requests &amp; Driver Routes</w:t>
      </w:r>
    </w:p>
    <w:p w:rsidR="00000000" w:rsidDel="00000000" w:rsidP="00000000" w:rsidRDefault="00000000" w:rsidRPr="00000000" w14:paraId="000001CE">
      <w:pPr>
        <w:pBdr>
          <w:top w:color="auto" w:space="0" w:sz="0" w:val="none"/>
          <w:bottom w:color="auto" w:space="0" w:sz="0" w:val="none"/>
          <w:right w:color="auto" w:space="0" w:sz="0" w:val="none"/>
          <w:between w:color="auto" w:space="0" w:sz="0" w:val="none"/>
        </w:pBdr>
        <w:spacing w:after="240" w:before="240" w:line="480" w:lineRule="auto"/>
        <w:jc w:val="both"/>
        <w:rPr>
          <w:b w:val="1"/>
        </w:rPr>
      </w:pPr>
      <w:r w:rsidDel="00000000" w:rsidR="00000000" w:rsidRPr="00000000">
        <w:rPr>
          <w:b w:val="1"/>
          <w:rtl w:val="0"/>
        </w:rPr>
        <w:t xml:space="preserve">Linked Objectives:</w:t>
      </w:r>
    </w:p>
    <w:p w:rsidR="00000000" w:rsidDel="00000000" w:rsidP="00000000" w:rsidRDefault="00000000" w:rsidRPr="00000000" w14:paraId="000001CF">
      <w:pPr>
        <w:numPr>
          <w:ilvl w:val="0"/>
          <w:numId w:val="7"/>
        </w:numPr>
        <w:pBdr>
          <w:top w:color="auto" w:space="0" w:sz="0" w:val="none"/>
          <w:bottom w:color="auto" w:space="0" w:sz="0" w:val="none"/>
          <w:right w:color="auto" w:space="0" w:sz="0" w:val="none"/>
          <w:between w:color="auto" w:space="0" w:sz="0" w:val="none"/>
        </w:pBdr>
        <w:spacing w:after="0" w:afterAutospacing="0" w:before="240" w:line="480" w:lineRule="auto"/>
        <w:ind w:left="720" w:hanging="360"/>
        <w:rPr/>
      </w:pPr>
      <w:r w:rsidDel="00000000" w:rsidR="00000000" w:rsidRPr="00000000">
        <w:rPr>
          <w:b w:val="1"/>
          <w:rtl w:val="0"/>
        </w:rPr>
        <w:t xml:space="preserve">RO2:</w:t>
      </w:r>
      <w:r w:rsidDel="00000000" w:rsidR="00000000" w:rsidRPr="00000000">
        <w:rPr>
          <w:rtl w:val="0"/>
        </w:rPr>
        <w:t xml:space="preserve"> Develop the GoDavao MVP mobile app with driver and passenger modules.</w:t>
      </w:r>
    </w:p>
    <w:p w:rsidR="00000000" w:rsidDel="00000000" w:rsidP="00000000" w:rsidRDefault="00000000" w:rsidRPr="00000000" w14:paraId="000001D0">
      <w:pPr>
        <w:numPr>
          <w:ilvl w:val="0"/>
          <w:numId w:val="7"/>
        </w:numPr>
        <w:pBdr>
          <w:top w:color="auto" w:space="0" w:sz="0" w:val="none"/>
          <w:bottom w:color="auto" w:space="0" w:sz="0" w:val="none"/>
          <w:right w:color="auto" w:space="0" w:sz="0" w:val="none"/>
          <w:between w:color="auto" w:space="0" w:sz="0" w:val="none"/>
        </w:pBdr>
        <w:spacing w:after="0" w:afterAutospacing="0" w:before="0" w:beforeAutospacing="0" w:line="480" w:lineRule="auto"/>
        <w:ind w:left="720" w:hanging="360"/>
        <w:rPr/>
      </w:pPr>
      <w:r w:rsidDel="00000000" w:rsidR="00000000" w:rsidRPr="00000000">
        <w:rPr>
          <w:b w:val="1"/>
          <w:rtl w:val="0"/>
        </w:rPr>
        <w:t xml:space="preserve">RO3:</w:t>
      </w:r>
      <w:r w:rsidDel="00000000" w:rsidR="00000000" w:rsidRPr="00000000">
        <w:rPr>
          <w:rtl w:val="0"/>
        </w:rPr>
        <w:t xml:space="preserve"> Integrate ride-matching and routing logic (GIS-based).</w:t>
      </w:r>
    </w:p>
    <w:p w:rsidR="00000000" w:rsidDel="00000000" w:rsidP="00000000" w:rsidRDefault="00000000" w:rsidRPr="00000000" w14:paraId="000001D1">
      <w:pPr>
        <w:numPr>
          <w:ilvl w:val="0"/>
          <w:numId w:val="7"/>
        </w:numPr>
        <w:pBdr>
          <w:top w:color="auto" w:space="0" w:sz="0" w:val="none"/>
          <w:bottom w:color="auto" w:space="0" w:sz="0" w:val="none"/>
          <w:right w:color="auto" w:space="0" w:sz="0" w:val="none"/>
          <w:between w:color="auto" w:space="0" w:sz="0" w:val="none"/>
        </w:pBdr>
        <w:spacing w:after="240" w:before="0" w:beforeAutospacing="0" w:line="480" w:lineRule="auto"/>
        <w:ind w:left="720" w:hanging="360"/>
        <w:rPr/>
      </w:pPr>
      <w:r w:rsidDel="00000000" w:rsidR="00000000" w:rsidRPr="00000000">
        <w:rPr>
          <w:b w:val="1"/>
          <w:rtl w:val="0"/>
        </w:rPr>
        <w:t xml:space="preserve">RO1:</w:t>
      </w:r>
      <w:r w:rsidDel="00000000" w:rsidR="00000000" w:rsidRPr="00000000">
        <w:rPr>
          <w:rtl w:val="0"/>
        </w:rPr>
        <w:t xml:space="preserve"> Address transportation challenges by supporting booking and ride-offering flows.</w:t>
        <w:br w:type="textWrapping"/>
      </w:r>
    </w:p>
    <w:p w:rsidR="00000000" w:rsidDel="00000000" w:rsidP="00000000" w:rsidRDefault="00000000" w:rsidRPr="00000000" w14:paraId="000001D2">
      <w:pPr>
        <w:pBdr>
          <w:top w:color="auto" w:space="0" w:sz="0" w:val="none"/>
          <w:bottom w:color="auto" w:space="0" w:sz="0" w:val="none"/>
          <w:right w:color="auto" w:space="0" w:sz="0" w:val="none"/>
          <w:between w:color="auto" w:space="0" w:sz="0" w:val="none"/>
        </w:pBdr>
        <w:spacing w:after="240" w:before="240" w:line="480" w:lineRule="auto"/>
        <w:jc w:val="both"/>
        <w:rPr/>
      </w:pPr>
      <w:r w:rsidDel="00000000" w:rsidR="00000000" w:rsidRPr="00000000">
        <w:rPr>
          <w:b w:val="1"/>
          <w:rtl w:val="0"/>
        </w:rPr>
        <w:t xml:space="preserve">Summary:</w:t>
        <w:br w:type="textWrapping"/>
      </w:r>
      <w:r w:rsidDel="00000000" w:rsidR="00000000" w:rsidRPr="00000000">
        <w:rPr>
          <w:rtl w:val="0"/>
        </w:rPr>
        <w:t xml:space="preserve">This sprint bridges user needs (commuters requesting rides) with system capabilities (drivers publishing routes), responding to mobility issues identified in Davao City. It established the functional connection between passenger ride requests and driver route publication.</w:t>
      </w:r>
    </w:p>
    <w:p w:rsidR="00000000" w:rsidDel="00000000" w:rsidP="00000000" w:rsidRDefault="00000000" w:rsidRPr="00000000" w14:paraId="000001D3">
      <w:pPr>
        <w:pBdr>
          <w:top w:color="auto" w:space="0" w:sz="0" w:val="none"/>
          <w:bottom w:color="auto" w:space="0" w:sz="0" w:val="none"/>
          <w:right w:color="auto" w:space="0" w:sz="0" w:val="none"/>
          <w:between w:color="auto" w:space="0" w:sz="0" w:val="none"/>
        </w:pBdr>
        <w:spacing w:after="240" w:before="240" w:line="480" w:lineRule="auto"/>
        <w:jc w:val="both"/>
        <w:rPr>
          <w:b w:val="1"/>
        </w:rPr>
      </w:pPr>
      <w:r w:rsidDel="00000000" w:rsidR="00000000" w:rsidRPr="00000000">
        <w:rPr>
          <w:b w:val="1"/>
          <w:rtl w:val="0"/>
        </w:rPr>
        <w:t xml:space="preserve">Technologies Implemented:</w:t>
      </w:r>
    </w:p>
    <w:p w:rsidR="00000000" w:rsidDel="00000000" w:rsidP="00000000" w:rsidRDefault="00000000" w:rsidRPr="00000000" w14:paraId="000001D4">
      <w:pPr>
        <w:numPr>
          <w:ilvl w:val="0"/>
          <w:numId w:val="20"/>
        </w:numPr>
        <w:pBdr>
          <w:top w:color="auto" w:space="0" w:sz="0" w:val="none"/>
          <w:bottom w:color="auto" w:space="0" w:sz="0" w:val="none"/>
          <w:right w:color="auto" w:space="0" w:sz="0" w:val="none"/>
          <w:between w:color="auto" w:space="0" w:sz="0" w:val="none"/>
        </w:pBdr>
        <w:spacing w:after="0" w:afterAutospacing="0" w:before="240" w:line="480" w:lineRule="auto"/>
        <w:ind w:left="720" w:hanging="360"/>
        <w:rPr/>
      </w:pPr>
      <w:r w:rsidDel="00000000" w:rsidR="00000000" w:rsidRPr="00000000">
        <w:rPr>
          <w:b w:val="1"/>
          <w:rtl w:val="0"/>
        </w:rPr>
        <w:t xml:space="preserve">Supabase Schema:</w:t>
      </w:r>
      <w:r w:rsidDel="00000000" w:rsidR="00000000" w:rsidRPr="00000000">
        <w:rPr>
          <w:rtl w:val="0"/>
        </w:rPr>
        <w:t xml:space="preserve"> Tables ride_requests and driver_routes linked via UUID foreign keys.</w:t>
      </w:r>
    </w:p>
    <w:p w:rsidR="00000000" w:rsidDel="00000000" w:rsidP="00000000" w:rsidRDefault="00000000" w:rsidRPr="00000000" w14:paraId="000001D5">
      <w:pPr>
        <w:numPr>
          <w:ilvl w:val="0"/>
          <w:numId w:val="20"/>
        </w:numPr>
        <w:pBdr>
          <w:top w:color="auto" w:space="0" w:sz="0" w:val="none"/>
          <w:bottom w:color="auto" w:space="0" w:sz="0" w:val="none"/>
          <w:right w:color="auto" w:space="0" w:sz="0" w:val="none"/>
          <w:between w:color="auto" w:space="0" w:sz="0" w:val="none"/>
        </w:pBdr>
        <w:spacing w:after="0" w:afterAutospacing="0" w:before="0" w:beforeAutospacing="0" w:line="480" w:lineRule="auto"/>
        <w:ind w:left="720" w:hanging="360"/>
        <w:rPr/>
      </w:pPr>
      <w:r w:rsidDel="00000000" w:rsidR="00000000" w:rsidRPr="00000000">
        <w:rPr>
          <w:b w:val="1"/>
          <w:rtl w:val="0"/>
        </w:rPr>
        <w:t xml:space="preserve">flutter_map (v6.1.0)</w:t>
      </w:r>
      <w:r w:rsidDel="00000000" w:rsidR="00000000" w:rsidRPr="00000000">
        <w:rPr>
          <w:rtl w:val="0"/>
        </w:rPr>
        <w:t xml:space="preserve"> + </w:t>
      </w:r>
      <w:r w:rsidDel="00000000" w:rsidR="00000000" w:rsidRPr="00000000">
        <w:rPr>
          <w:b w:val="1"/>
          <w:rtl w:val="0"/>
        </w:rPr>
        <w:t xml:space="preserve">latlong2 (v0.9.0):</w:t>
      </w:r>
      <w:r w:rsidDel="00000000" w:rsidR="00000000" w:rsidRPr="00000000">
        <w:rPr>
          <w:rtl w:val="0"/>
        </w:rPr>
        <w:t xml:space="preserve"> For route rendering and marker placement.</w:t>
      </w:r>
    </w:p>
    <w:p w:rsidR="00000000" w:rsidDel="00000000" w:rsidP="00000000" w:rsidRDefault="00000000" w:rsidRPr="00000000" w14:paraId="000001D6">
      <w:pPr>
        <w:numPr>
          <w:ilvl w:val="0"/>
          <w:numId w:val="20"/>
        </w:numPr>
        <w:pBdr>
          <w:top w:color="auto" w:space="0" w:sz="0" w:val="none"/>
          <w:bottom w:color="auto" w:space="0" w:sz="0" w:val="none"/>
          <w:right w:color="auto" w:space="0" w:sz="0" w:val="none"/>
          <w:between w:color="auto" w:space="0" w:sz="0" w:val="none"/>
        </w:pBdr>
        <w:spacing w:after="0" w:afterAutospacing="0" w:before="0" w:beforeAutospacing="0" w:line="480" w:lineRule="auto"/>
        <w:ind w:left="720" w:hanging="360"/>
        <w:rPr/>
      </w:pPr>
      <w:r w:rsidDel="00000000" w:rsidR="00000000" w:rsidRPr="00000000">
        <w:rPr>
          <w:b w:val="1"/>
          <w:rtl w:val="0"/>
        </w:rPr>
        <w:t xml:space="preserve">flutter_polyline_points (v2.0.0):</w:t>
      </w:r>
      <w:r w:rsidDel="00000000" w:rsidR="00000000" w:rsidRPr="00000000">
        <w:rPr>
          <w:rtl w:val="0"/>
        </w:rPr>
        <w:t xml:space="preserve"> For polyline decoding and storage.</w:t>
      </w:r>
    </w:p>
    <w:p w:rsidR="00000000" w:rsidDel="00000000" w:rsidP="00000000" w:rsidRDefault="00000000" w:rsidRPr="00000000" w14:paraId="000001D7">
      <w:pPr>
        <w:numPr>
          <w:ilvl w:val="0"/>
          <w:numId w:val="20"/>
        </w:numPr>
        <w:pBdr>
          <w:top w:color="auto" w:space="0" w:sz="0" w:val="none"/>
          <w:bottom w:color="auto" w:space="0" w:sz="0" w:val="none"/>
          <w:right w:color="auto" w:space="0" w:sz="0" w:val="none"/>
          <w:between w:color="auto" w:space="0" w:sz="0" w:val="none"/>
        </w:pBdr>
        <w:spacing w:after="240" w:before="0" w:beforeAutospacing="0" w:line="480" w:lineRule="auto"/>
        <w:ind w:left="720" w:hanging="360"/>
        <w:rPr/>
      </w:pPr>
      <w:r w:rsidDel="00000000" w:rsidR="00000000" w:rsidRPr="00000000">
        <w:rPr>
          <w:b w:val="1"/>
          <w:rtl w:val="0"/>
        </w:rPr>
        <w:t xml:space="preserve">OSRM Backend (v5.27.0 Docker):</w:t>
      </w:r>
      <w:r w:rsidDel="00000000" w:rsidR="00000000" w:rsidRPr="00000000">
        <w:rPr>
          <w:rtl w:val="0"/>
        </w:rPr>
        <w:t xml:space="preserve"> Generated driver route polylines.</w:t>
        <w:br w:type="textWrapping"/>
      </w:r>
    </w:p>
    <w:p w:rsidR="00000000" w:rsidDel="00000000" w:rsidP="00000000" w:rsidRDefault="00000000" w:rsidRPr="00000000" w14:paraId="000001D8">
      <w:pPr>
        <w:pBdr>
          <w:top w:color="auto" w:space="0" w:sz="0" w:val="none"/>
          <w:bottom w:color="auto" w:space="0" w:sz="0" w:val="none"/>
          <w:right w:color="auto" w:space="0" w:sz="0" w:val="none"/>
          <w:between w:color="auto" w:space="0" w:sz="0" w:val="none"/>
        </w:pBdr>
        <w:spacing w:after="240" w:before="240" w:line="480" w:lineRule="auto"/>
        <w:jc w:val="both"/>
        <w:rPr>
          <w:b w:val="1"/>
        </w:rPr>
      </w:pPr>
      <w:r w:rsidDel="00000000" w:rsidR="00000000" w:rsidRPr="00000000">
        <w:rPr>
          <w:b w:val="1"/>
          <w:rtl w:val="0"/>
        </w:rPr>
        <w:t xml:space="preserve">Activities:</w:t>
      </w:r>
    </w:p>
    <w:p w:rsidR="00000000" w:rsidDel="00000000" w:rsidP="00000000" w:rsidRDefault="00000000" w:rsidRPr="00000000" w14:paraId="000001D9">
      <w:pPr>
        <w:numPr>
          <w:ilvl w:val="0"/>
          <w:numId w:val="52"/>
        </w:numPr>
        <w:pBdr>
          <w:top w:color="auto" w:space="0" w:sz="0" w:val="none"/>
          <w:bottom w:color="auto" w:space="0" w:sz="0" w:val="none"/>
          <w:right w:color="auto" w:space="0" w:sz="0" w:val="none"/>
          <w:between w:color="auto" w:space="0" w:sz="0" w:val="none"/>
        </w:pBdr>
        <w:spacing w:after="0" w:afterAutospacing="0" w:before="240" w:line="480" w:lineRule="auto"/>
        <w:ind w:left="720" w:hanging="360"/>
        <w:rPr/>
      </w:pPr>
      <w:r w:rsidDel="00000000" w:rsidR="00000000" w:rsidRPr="00000000">
        <w:rPr>
          <w:rtl w:val="0"/>
        </w:rPr>
        <w:t xml:space="preserve">Created </w:t>
      </w:r>
      <w:r w:rsidDel="00000000" w:rsidR="00000000" w:rsidRPr="00000000">
        <w:rPr>
          <w:b w:val="1"/>
          <w:rtl w:val="0"/>
        </w:rPr>
        <w:t xml:space="preserve">Passenger Map Page</w:t>
      </w:r>
      <w:r w:rsidDel="00000000" w:rsidR="00000000" w:rsidRPr="00000000">
        <w:rPr>
          <w:rtl w:val="0"/>
        </w:rPr>
        <w:t xml:space="preserve"> for selecting pickup and drop-off points.</w:t>
      </w:r>
    </w:p>
    <w:p w:rsidR="00000000" w:rsidDel="00000000" w:rsidP="00000000" w:rsidRDefault="00000000" w:rsidRPr="00000000" w14:paraId="000001DA">
      <w:pPr>
        <w:numPr>
          <w:ilvl w:val="0"/>
          <w:numId w:val="52"/>
        </w:numPr>
        <w:pBdr>
          <w:top w:color="auto" w:space="0" w:sz="0" w:val="none"/>
          <w:bottom w:color="auto" w:space="0" w:sz="0" w:val="none"/>
          <w:right w:color="auto" w:space="0" w:sz="0" w:val="none"/>
          <w:between w:color="auto" w:space="0" w:sz="0" w:val="none"/>
        </w:pBdr>
        <w:spacing w:after="0" w:afterAutospacing="0" w:before="0" w:beforeAutospacing="0" w:line="480" w:lineRule="auto"/>
        <w:ind w:left="720" w:hanging="360"/>
        <w:rPr/>
      </w:pPr>
      <w:r w:rsidDel="00000000" w:rsidR="00000000" w:rsidRPr="00000000">
        <w:rPr>
          <w:rtl w:val="0"/>
        </w:rPr>
        <w:t xml:space="preserve">Built </w:t>
      </w:r>
      <w:r w:rsidDel="00000000" w:rsidR="00000000" w:rsidRPr="00000000">
        <w:rPr>
          <w:b w:val="1"/>
          <w:rtl w:val="0"/>
        </w:rPr>
        <w:t xml:space="preserve">Driver Route Page</w:t>
      </w:r>
      <w:r w:rsidDel="00000000" w:rsidR="00000000" w:rsidRPr="00000000">
        <w:rPr>
          <w:rtl w:val="0"/>
        </w:rPr>
        <w:t xml:space="preserve"> for defining and publishing start–end routes.</w:t>
      </w:r>
    </w:p>
    <w:p w:rsidR="00000000" w:rsidDel="00000000" w:rsidP="00000000" w:rsidRDefault="00000000" w:rsidRPr="00000000" w14:paraId="000001DB">
      <w:pPr>
        <w:numPr>
          <w:ilvl w:val="0"/>
          <w:numId w:val="52"/>
        </w:numPr>
        <w:pBdr>
          <w:top w:color="auto" w:space="0" w:sz="0" w:val="none"/>
          <w:bottom w:color="auto" w:space="0" w:sz="0" w:val="none"/>
          <w:right w:color="auto" w:space="0" w:sz="0" w:val="none"/>
          <w:between w:color="auto" w:space="0" w:sz="0" w:val="none"/>
        </w:pBdr>
        <w:spacing w:after="240" w:before="0" w:beforeAutospacing="0" w:line="480" w:lineRule="auto"/>
        <w:ind w:left="720" w:hanging="360"/>
        <w:rPr/>
      </w:pPr>
      <w:r w:rsidDel="00000000" w:rsidR="00000000" w:rsidRPr="00000000">
        <w:rPr>
          <w:rtl w:val="0"/>
        </w:rPr>
        <w:t xml:space="preserve">Stored generated polylines in Supabase for later route snapping.</w:t>
      </w:r>
    </w:p>
    <w:p w:rsidR="00000000" w:rsidDel="00000000" w:rsidP="00000000" w:rsidRDefault="00000000" w:rsidRPr="00000000" w14:paraId="000001DC">
      <w:pPr>
        <w:pBdr>
          <w:top w:color="auto" w:space="0" w:sz="0" w:val="none"/>
          <w:bottom w:color="auto" w:space="0" w:sz="0" w:val="none"/>
          <w:right w:color="auto" w:space="0" w:sz="0" w:val="none"/>
          <w:between w:color="auto" w:space="0" w:sz="0" w:val="none"/>
        </w:pBdr>
        <w:spacing w:after="240" w:before="240" w:line="480" w:lineRule="auto"/>
        <w:jc w:val="both"/>
        <w:rPr>
          <w:b w:val="1"/>
        </w:rPr>
      </w:pPr>
      <w:r w:rsidDel="00000000" w:rsidR="00000000" w:rsidRPr="00000000">
        <w:rPr>
          <w:b w:val="1"/>
          <w:rtl w:val="0"/>
        </w:rPr>
        <w:t xml:space="preserve">Issues Encountered:</w:t>
      </w:r>
    </w:p>
    <w:p w:rsidR="00000000" w:rsidDel="00000000" w:rsidP="00000000" w:rsidRDefault="00000000" w:rsidRPr="00000000" w14:paraId="000001DD">
      <w:pPr>
        <w:numPr>
          <w:ilvl w:val="0"/>
          <w:numId w:val="12"/>
        </w:numPr>
        <w:pBdr>
          <w:top w:color="auto" w:space="0" w:sz="0" w:val="none"/>
          <w:bottom w:color="auto" w:space="0" w:sz="0" w:val="none"/>
          <w:right w:color="auto" w:space="0" w:sz="0" w:val="none"/>
          <w:between w:color="auto" w:space="0" w:sz="0" w:val="none"/>
        </w:pBdr>
        <w:spacing w:after="0" w:afterAutospacing="0" w:before="240" w:line="480" w:lineRule="auto"/>
        <w:ind w:left="720" w:hanging="360"/>
        <w:rPr/>
      </w:pPr>
      <w:r w:rsidDel="00000000" w:rsidR="00000000" w:rsidRPr="00000000">
        <w:rPr>
          <w:rtl w:val="0"/>
        </w:rPr>
        <w:t xml:space="preserve">UUID mismatch between ride_requests and driver_routes.</w:t>
      </w:r>
    </w:p>
    <w:p w:rsidR="00000000" w:rsidDel="00000000" w:rsidP="00000000" w:rsidRDefault="00000000" w:rsidRPr="00000000" w14:paraId="000001DE">
      <w:pPr>
        <w:numPr>
          <w:ilvl w:val="0"/>
          <w:numId w:val="12"/>
        </w:numPr>
        <w:pBdr>
          <w:top w:color="auto" w:space="0" w:sz="0" w:val="none"/>
          <w:bottom w:color="auto" w:space="0" w:sz="0" w:val="none"/>
          <w:right w:color="auto" w:space="0" w:sz="0" w:val="none"/>
          <w:between w:color="auto" w:space="0" w:sz="0" w:val="none"/>
        </w:pBdr>
        <w:spacing w:after="240" w:before="0" w:beforeAutospacing="0" w:line="480" w:lineRule="auto"/>
        <w:ind w:left="720" w:hanging="360"/>
        <w:rPr/>
      </w:pPr>
      <w:r w:rsidDel="00000000" w:rsidR="00000000" w:rsidRPr="00000000">
        <w:rPr>
          <w:rtl w:val="0"/>
        </w:rPr>
        <w:t xml:space="preserve">Supabase returned nested relationships as lists, causing runtime crashes.</w:t>
      </w:r>
    </w:p>
    <w:p w:rsidR="00000000" w:rsidDel="00000000" w:rsidP="00000000" w:rsidRDefault="00000000" w:rsidRPr="00000000" w14:paraId="000001DF">
      <w:pPr>
        <w:pBdr>
          <w:top w:color="auto" w:space="0" w:sz="0" w:val="none"/>
          <w:bottom w:color="auto" w:space="0" w:sz="0" w:val="none"/>
          <w:right w:color="auto" w:space="0" w:sz="0" w:val="none"/>
          <w:between w:color="auto" w:space="0" w:sz="0" w:val="none"/>
        </w:pBdr>
        <w:spacing w:after="240" w:before="240" w:line="480" w:lineRule="auto"/>
        <w:jc w:val="both"/>
        <w:rPr>
          <w:b w:val="1"/>
        </w:rPr>
      </w:pPr>
      <w:r w:rsidDel="00000000" w:rsidR="00000000" w:rsidRPr="00000000">
        <w:rPr>
          <w:b w:val="1"/>
          <w:rtl w:val="0"/>
        </w:rPr>
        <w:t xml:space="preserve">Relevant Code: </w:t>
      </w:r>
    </w:p>
    <w:p w:rsidR="00000000" w:rsidDel="00000000" w:rsidP="00000000" w:rsidRDefault="00000000" w:rsidRPr="00000000" w14:paraId="000001E0">
      <w:pPr>
        <w:pBdr>
          <w:top w:color="auto" w:space="0" w:sz="0" w:val="none"/>
          <w:bottom w:color="auto" w:space="0" w:sz="0" w:val="none"/>
          <w:right w:color="auto" w:space="0" w:sz="0" w:val="none"/>
          <w:between w:color="auto" w:space="0" w:sz="0" w:val="none"/>
        </w:pBdr>
        <w:spacing w:after="240" w:before="240" w:line="480" w:lineRule="auto"/>
        <w:jc w:val="both"/>
        <w:rPr/>
      </w:pPr>
      <w:r w:rsidDel="00000000" w:rsidR="00000000" w:rsidRPr="00000000">
        <w:rPr>
          <w:b w:val="1"/>
        </w:rPr>
        <w:drawing>
          <wp:inline distB="114300" distT="114300" distL="114300" distR="114300">
            <wp:extent cx="5943600" cy="8547100"/>
            <wp:effectExtent b="0" l="0" r="0" t="0"/>
            <wp:docPr id="18"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5943600" cy="8547100"/>
                    </a:xfrm>
                    <a:prstGeom prst="rect"/>
                    <a:ln/>
                  </pic:spPr>
                </pic:pic>
              </a:graphicData>
            </a:graphic>
          </wp:inline>
        </w:drawing>
      </w:r>
      <w:r w:rsidDel="00000000" w:rsidR="00000000" w:rsidRPr="00000000">
        <w:rPr>
          <w:b w:val="1"/>
          <w:rtl w:val="0"/>
        </w:rPr>
        <w:t xml:space="preserve">Driver Route Logic:</w:t>
        <w:br w:type="textWrapping"/>
      </w:r>
      <w:r w:rsidDel="00000000" w:rsidR="00000000" w:rsidRPr="00000000">
        <w:rPr>
          <w:rtl w:val="0"/>
        </w:rPr>
        <w:t xml:space="preserve">Let drivers create and publish their active travel routes using OSRM (Open Source Routing Machine) or manual mapping.</w:t>
      </w:r>
    </w:p>
    <w:p w:rsidR="00000000" w:rsidDel="00000000" w:rsidP="00000000" w:rsidRDefault="00000000" w:rsidRPr="00000000" w14:paraId="000001E1">
      <w:pPr>
        <w:numPr>
          <w:ilvl w:val="0"/>
          <w:numId w:val="36"/>
        </w:numPr>
        <w:pBdr>
          <w:top w:color="auto" w:space="0" w:sz="0" w:val="none"/>
          <w:bottom w:color="auto" w:space="0" w:sz="0" w:val="none"/>
          <w:right w:color="auto" w:space="0" w:sz="0" w:val="none"/>
          <w:between w:color="auto" w:space="0" w:sz="0" w:val="none"/>
        </w:pBdr>
        <w:spacing w:after="0" w:afterAutospacing="0" w:before="240" w:line="480" w:lineRule="auto"/>
        <w:ind w:left="1440" w:hanging="360"/>
        <w:jc w:val="both"/>
        <w:rPr/>
      </w:pPr>
      <w:r w:rsidDel="00000000" w:rsidR="00000000" w:rsidRPr="00000000">
        <w:rPr>
          <w:rtl w:val="0"/>
        </w:rPr>
        <w:t xml:space="preserve">The driver long-presses on the map to mark a Start and Destination.</w:t>
      </w:r>
    </w:p>
    <w:p w:rsidR="00000000" w:rsidDel="00000000" w:rsidP="00000000" w:rsidRDefault="00000000" w:rsidRPr="00000000" w14:paraId="000001E2">
      <w:pPr>
        <w:numPr>
          <w:ilvl w:val="0"/>
          <w:numId w:val="36"/>
        </w:numPr>
        <w:pBdr>
          <w:top w:color="auto" w:space="0" w:sz="0" w:val="none"/>
          <w:bottom w:color="auto" w:space="0" w:sz="0" w:val="none"/>
          <w:right w:color="auto" w:space="0" w:sz="0" w:val="none"/>
          <w:between w:color="auto" w:space="0" w:sz="0" w:val="none"/>
        </w:pBdr>
        <w:spacing w:after="0" w:afterAutospacing="0" w:before="0" w:beforeAutospacing="0" w:line="480" w:lineRule="auto"/>
        <w:ind w:left="1440" w:hanging="360"/>
        <w:jc w:val="both"/>
        <w:rPr/>
      </w:pPr>
      <w:r w:rsidDel="00000000" w:rsidR="00000000" w:rsidRPr="00000000">
        <w:rPr>
          <w:rtl w:val="0"/>
        </w:rPr>
        <w:t xml:space="preserve">App fetches an OSRM-generated polyline and estimates fare via _fareService.</w:t>
      </w:r>
    </w:p>
    <w:p w:rsidR="00000000" w:rsidDel="00000000" w:rsidP="00000000" w:rsidRDefault="00000000" w:rsidRPr="00000000" w14:paraId="000001E3">
      <w:pPr>
        <w:numPr>
          <w:ilvl w:val="0"/>
          <w:numId w:val="36"/>
        </w:numPr>
        <w:pBdr>
          <w:top w:color="auto" w:space="0" w:sz="0" w:val="none"/>
          <w:bottom w:color="auto" w:space="0" w:sz="0" w:val="none"/>
          <w:right w:color="auto" w:space="0" w:sz="0" w:val="none"/>
          <w:between w:color="auto" w:space="0" w:sz="0" w:val="none"/>
        </w:pBdr>
        <w:spacing w:after="0" w:afterAutospacing="0" w:before="0" w:beforeAutospacing="0" w:line="480" w:lineRule="auto"/>
        <w:ind w:left="1440" w:hanging="360"/>
        <w:jc w:val="both"/>
        <w:rPr/>
      </w:pPr>
      <w:r w:rsidDel="00000000" w:rsidR="00000000" w:rsidRPr="00000000">
        <w:rPr>
          <w:rtl w:val="0"/>
        </w:rPr>
        <w:t xml:space="preserve">Upon publishing, route data (start/end coordinates, encoded polyline, vehicle ID, seat capacity) is inserted into the driver_routes table in Supabase.</w:t>
      </w:r>
    </w:p>
    <w:p w:rsidR="00000000" w:rsidDel="00000000" w:rsidP="00000000" w:rsidRDefault="00000000" w:rsidRPr="00000000" w14:paraId="000001E4">
      <w:pPr>
        <w:numPr>
          <w:ilvl w:val="0"/>
          <w:numId w:val="36"/>
        </w:numPr>
        <w:pBdr>
          <w:top w:color="auto" w:space="0" w:sz="0" w:val="none"/>
          <w:bottom w:color="auto" w:space="0" w:sz="0" w:val="none"/>
          <w:right w:color="auto" w:space="0" w:sz="0" w:val="none"/>
          <w:between w:color="auto" w:space="0" w:sz="0" w:val="none"/>
        </w:pBdr>
        <w:spacing w:after="240" w:before="0" w:beforeAutospacing="0" w:line="480" w:lineRule="auto"/>
        <w:ind w:left="1440" w:hanging="360"/>
        <w:jc w:val="both"/>
        <w:rPr/>
      </w:pPr>
      <w:r w:rsidDel="00000000" w:rsidR="00000000" w:rsidRPr="00000000">
        <w:rPr>
          <w:rtl w:val="0"/>
        </w:rPr>
        <w:t xml:space="preserve">Each route becomes active and visible to passengers searching nearby routes.</w:t>
      </w:r>
    </w:p>
    <w:p w:rsidR="00000000" w:rsidDel="00000000" w:rsidP="00000000" w:rsidRDefault="00000000" w:rsidRPr="00000000" w14:paraId="000001E5">
      <w:pPr>
        <w:pBdr>
          <w:top w:color="auto" w:space="0" w:sz="0" w:val="none"/>
          <w:bottom w:color="auto" w:space="0" w:sz="0" w:val="none"/>
          <w:right w:color="auto" w:space="0" w:sz="0" w:val="none"/>
          <w:between w:color="auto" w:space="0" w:sz="0" w:val="none"/>
        </w:pBdr>
        <w:spacing w:after="240" w:before="240" w:line="480" w:lineRule="auto"/>
        <w:jc w:val="both"/>
        <w:rPr>
          <w:b w:val="1"/>
        </w:rPr>
      </w:pPr>
      <w:r w:rsidDel="00000000" w:rsidR="00000000" w:rsidRPr="00000000">
        <w:rPr>
          <w:b w:val="1"/>
        </w:rPr>
        <w:drawing>
          <wp:inline distB="114300" distT="114300" distL="114300" distR="114300">
            <wp:extent cx="5943600" cy="3238500"/>
            <wp:effectExtent b="0" l="0" r="0" t="0"/>
            <wp:docPr id="2"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pBdr>
          <w:top w:color="auto" w:space="0" w:sz="0" w:val="none"/>
          <w:bottom w:color="auto" w:space="0" w:sz="0" w:val="none"/>
          <w:right w:color="auto" w:space="0" w:sz="0" w:val="none"/>
          <w:between w:color="auto" w:space="0" w:sz="0" w:val="none"/>
        </w:pBdr>
        <w:spacing w:after="240" w:before="240" w:line="480" w:lineRule="auto"/>
        <w:jc w:val="both"/>
        <w:rPr>
          <w:b w:val="1"/>
        </w:rPr>
      </w:pPr>
      <w:r w:rsidDel="00000000" w:rsidR="00000000" w:rsidRPr="00000000">
        <w:rPr>
          <w:b w:val="1"/>
          <w:rtl w:val="0"/>
        </w:rPr>
        <w:t xml:space="preserve">Ride Request Logic:</w:t>
      </w:r>
    </w:p>
    <w:p w:rsidR="00000000" w:rsidDel="00000000" w:rsidP="00000000" w:rsidRDefault="00000000" w:rsidRPr="00000000" w14:paraId="000001E7">
      <w:pPr>
        <w:pBdr>
          <w:top w:color="auto" w:space="0" w:sz="0" w:val="none"/>
          <w:bottom w:color="auto" w:space="0" w:sz="0" w:val="none"/>
          <w:right w:color="auto" w:space="0" w:sz="0" w:val="none"/>
          <w:between w:color="auto" w:space="0" w:sz="0" w:val="none"/>
        </w:pBdr>
        <w:spacing w:after="240" w:before="240" w:line="480" w:lineRule="auto"/>
        <w:jc w:val="both"/>
        <w:rPr/>
      </w:pPr>
      <w:r w:rsidDel="00000000" w:rsidR="00000000" w:rsidRPr="00000000">
        <w:rPr>
          <w:rtl w:val="0"/>
        </w:rPr>
        <w:t xml:space="preserve">Let passengers locate and request rides along nearby driver routes.</w:t>
      </w:r>
    </w:p>
    <w:p w:rsidR="00000000" w:rsidDel="00000000" w:rsidP="00000000" w:rsidRDefault="00000000" w:rsidRPr="00000000" w14:paraId="000001E8">
      <w:pPr>
        <w:numPr>
          <w:ilvl w:val="0"/>
          <w:numId w:val="19"/>
        </w:numPr>
        <w:pBdr>
          <w:top w:color="auto" w:space="0" w:sz="0" w:val="none"/>
          <w:bottom w:color="auto" w:space="0" w:sz="0" w:val="none"/>
          <w:right w:color="auto" w:space="0" w:sz="0" w:val="none"/>
          <w:between w:color="auto" w:space="0" w:sz="0" w:val="none"/>
        </w:pBdr>
        <w:spacing w:after="0" w:afterAutospacing="0" w:before="240" w:line="480" w:lineRule="auto"/>
        <w:ind w:left="720" w:hanging="360"/>
        <w:jc w:val="both"/>
        <w:rPr/>
      </w:pPr>
      <w:r w:rsidDel="00000000" w:rsidR="00000000" w:rsidRPr="00000000">
        <w:rPr>
          <w:rtl w:val="0"/>
        </w:rPr>
        <w:t xml:space="preserve">Passenger inputs pickup and destination (geocoded via geocoding API).</w:t>
      </w:r>
    </w:p>
    <w:p w:rsidR="00000000" w:rsidDel="00000000" w:rsidP="00000000" w:rsidRDefault="00000000" w:rsidRPr="00000000" w14:paraId="000001E9">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480" w:lineRule="auto"/>
        <w:ind w:left="720" w:hanging="360"/>
        <w:jc w:val="both"/>
        <w:rPr/>
      </w:pPr>
      <w:r w:rsidDel="00000000" w:rsidR="00000000" w:rsidRPr="00000000">
        <w:rPr>
          <w:rtl w:val="0"/>
        </w:rPr>
        <w:t xml:space="preserve">App filters driver_routes whose polylines fall within 600 m proximity of both points.</w:t>
      </w:r>
    </w:p>
    <w:p w:rsidR="00000000" w:rsidDel="00000000" w:rsidP="00000000" w:rsidRDefault="00000000" w:rsidRPr="00000000" w14:paraId="000001EA">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480" w:lineRule="auto"/>
        <w:ind w:left="720" w:hanging="360"/>
        <w:jc w:val="both"/>
        <w:rPr/>
      </w:pPr>
      <w:r w:rsidDel="00000000" w:rsidR="00000000" w:rsidRPr="00000000">
        <w:rPr>
          <w:rtl w:val="0"/>
        </w:rPr>
        <w:t xml:space="preserve">Selected route preview appears on map; passenger taps “Review Fare” to proceed to confirmation.</w:t>
      </w:r>
    </w:p>
    <w:p w:rsidR="00000000" w:rsidDel="00000000" w:rsidP="00000000" w:rsidRDefault="00000000" w:rsidRPr="00000000" w14:paraId="000001EB">
      <w:pPr>
        <w:numPr>
          <w:ilvl w:val="0"/>
          <w:numId w:val="19"/>
        </w:numPr>
        <w:pBdr>
          <w:top w:color="auto" w:space="0" w:sz="0" w:val="none"/>
          <w:bottom w:color="auto" w:space="0" w:sz="0" w:val="none"/>
          <w:right w:color="auto" w:space="0" w:sz="0" w:val="none"/>
          <w:between w:color="auto" w:space="0" w:sz="0" w:val="none"/>
        </w:pBdr>
        <w:spacing w:after="240" w:before="0" w:beforeAutospacing="0" w:line="480" w:lineRule="auto"/>
        <w:ind w:left="720" w:hanging="360"/>
        <w:jc w:val="both"/>
        <w:rPr/>
      </w:pPr>
      <w:r w:rsidDel="00000000" w:rsidR="00000000" w:rsidRPr="00000000">
        <w:rPr>
          <w:rtl w:val="0"/>
        </w:rPr>
        <w:t xml:space="preserve">On confirmation, ride data is stored in ride_requests table, linked via route_id and driver_id.</w:t>
      </w:r>
    </w:p>
    <w:p w:rsidR="00000000" w:rsidDel="00000000" w:rsidP="00000000" w:rsidRDefault="00000000" w:rsidRPr="00000000" w14:paraId="000001EC">
      <w:pPr>
        <w:pBdr>
          <w:top w:color="auto" w:space="0" w:sz="0" w:val="none"/>
          <w:bottom w:color="auto" w:space="0" w:sz="0" w:val="none"/>
          <w:right w:color="auto" w:space="0" w:sz="0" w:val="none"/>
          <w:between w:color="auto" w:space="0" w:sz="0" w:val="none"/>
        </w:pBdr>
        <w:spacing w:after="240" w:before="240" w:line="480" w:lineRule="auto"/>
        <w:jc w:val="both"/>
        <w:rPr>
          <w:b w:val="1"/>
        </w:rPr>
      </w:pPr>
      <w:r w:rsidDel="00000000" w:rsidR="00000000" w:rsidRPr="00000000">
        <w:rPr>
          <w:b w:val="1"/>
          <w:rtl w:val="0"/>
        </w:rPr>
        <w:t xml:space="preserve">Resolution:</w:t>
      </w:r>
    </w:p>
    <w:p w:rsidR="00000000" w:rsidDel="00000000" w:rsidP="00000000" w:rsidRDefault="00000000" w:rsidRPr="00000000" w14:paraId="000001ED">
      <w:pPr>
        <w:numPr>
          <w:ilvl w:val="0"/>
          <w:numId w:val="48"/>
        </w:numPr>
        <w:pBdr>
          <w:top w:color="auto" w:space="0" w:sz="0" w:val="none"/>
          <w:bottom w:color="auto" w:space="0" w:sz="0" w:val="none"/>
          <w:right w:color="auto" w:space="0" w:sz="0" w:val="none"/>
          <w:between w:color="auto" w:space="0" w:sz="0" w:val="none"/>
        </w:pBdr>
        <w:spacing w:after="0" w:afterAutospacing="0" w:before="240" w:line="480" w:lineRule="auto"/>
        <w:ind w:left="720" w:hanging="360"/>
        <w:rPr/>
      </w:pPr>
      <w:r w:rsidDel="00000000" w:rsidR="00000000" w:rsidRPr="00000000">
        <w:rPr>
          <w:rtl w:val="0"/>
        </w:rPr>
        <w:t xml:space="preserve">Standardized </w:t>
      </w:r>
      <w:r w:rsidDel="00000000" w:rsidR="00000000" w:rsidRPr="00000000">
        <w:rPr>
          <w:b w:val="1"/>
          <w:rtl w:val="0"/>
        </w:rPr>
        <w:t xml:space="preserve">UUIDv4</w:t>
      </w:r>
      <w:r w:rsidDel="00000000" w:rsidR="00000000" w:rsidRPr="00000000">
        <w:rPr>
          <w:rtl w:val="0"/>
        </w:rPr>
        <w:t xml:space="preserve"> across relational keys.</w:t>
      </w:r>
    </w:p>
    <w:p w:rsidR="00000000" w:rsidDel="00000000" w:rsidP="00000000" w:rsidRDefault="00000000" w:rsidRPr="00000000" w14:paraId="000001EE">
      <w:pPr>
        <w:numPr>
          <w:ilvl w:val="0"/>
          <w:numId w:val="48"/>
        </w:numPr>
        <w:pBdr>
          <w:top w:color="auto" w:space="0" w:sz="0" w:val="none"/>
          <w:bottom w:color="auto" w:space="0" w:sz="0" w:val="none"/>
          <w:right w:color="auto" w:space="0" w:sz="0" w:val="none"/>
          <w:between w:color="auto" w:space="0" w:sz="0" w:val="none"/>
        </w:pBdr>
        <w:spacing w:after="240" w:before="0" w:beforeAutospacing="0" w:line="480" w:lineRule="auto"/>
        <w:ind w:left="720" w:hanging="360"/>
        <w:rPr/>
      </w:pPr>
      <w:r w:rsidDel="00000000" w:rsidR="00000000" w:rsidRPr="00000000">
        <w:rPr>
          <w:rtl w:val="0"/>
        </w:rPr>
        <w:t xml:space="preserve">Adopted .maybeSingle() queries for safe row retrieval.</w:t>
      </w:r>
    </w:p>
    <w:p w:rsidR="00000000" w:rsidDel="00000000" w:rsidP="00000000" w:rsidRDefault="00000000" w:rsidRPr="00000000" w14:paraId="000001EF">
      <w:pPr>
        <w:pBdr>
          <w:top w:color="auto" w:space="0" w:sz="0" w:val="none"/>
          <w:bottom w:color="auto" w:space="0" w:sz="0" w:val="none"/>
          <w:right w:color="auto" w:space="0" w:sz="0" w:val="none"/>
          <w:between w:color="auto" w:space="0" w:sz="0" w:val="none"/>
        </w:pBdr>
        <w:spacing w:after="240" w:before="240" w:line="480" w:lineRule="auto"/>
        <w:jc w:val="both"/>
        <w:rPr>
          <w:b w:val="1"/>
        </w:rPr>
      </w:pPr>
      <w:r w:rsidDel="00000000" w:rsidR="00000000" w:rsidRPr="00000000">
        <w:rPr>
          <w:b w:val="1"/>
          <w:rtl w:val="0"/>
        </w:rPr>
        <w:t xml:space="preserve">Output:</w:t>
      </w:r>
    </w:p>
    <w:p w:rsidR="00000000" w:rsidDel="00000000" w:rsidP="00000000" w:rsidRDefault="00000000" w:rsidRPr="00000000" w14:paraId="000001F0">
      <w:pPr>
        <w:numPr>
          <w:ilvl w:val="0"/>
          <w:numId w:val="43"/>
        </w:numPr>
        <w:pBdr>
          <w:top w:color="auto" w:space="0" w:sz="0" w:val="none"/>
          <w:bottom w:color="auto" w:space="0" w:sz="0" w:val="none"/>
          <w:right w:color="auto" w:space="0" w:sz="0" w:val="none"/>
          <w:between w:color="auto" w:space="0" w:sz="0" w:val="none"/>
        </w:pBdr>
        <w:spacing w:after="0" w:afterAutospacing="0" w:before="240" w:line="480" w:lineRule="auto"/>
        <w:ind w:left="1440" w:hanging="360"/>
        <w:jc w:val="both"/>
        <w:rPr/>
      </w:pPr>
      <w:r w:rsidDel="00000000" w:rsidR="00000000" w:rsidRPr="00000000">
        <w:rPr>
          <w:rtl w:val="0"/>
        </w:rPr>
        <w:t xml:space="preserve">A stable ride request workflow and published driver routes visible to passengers.</w:t>
      </w:r>
    </w:p>
    <w:p w:rsidR="00000000" w:rsidDel="00000000" w:rsidP="00000000" w:rsidRDefault="00000000" w:rsidRPr="00000000" w14:paraId="000001F1">
      <w:pPr>
        <w:numPr>
          <w:ilvl w:val="1"/>
          <w:numId w:val="43"/>
        </w:numPr>
        <w:pBdr>
          <w:top w:color="auto" w:space="0" w:sz="0" w:val="none"/>
          <w:bottom w:color="auto" w:space="0" w:sz="0" w:val="none"/>
          <w:right w:color="auto" w:space="0" w:sz="0" w:val="none"/>
          <w:between w:color="auto" w:space="0" w:sz="0" w:val="none"/>
        </w:pBdr>
        <w:spacing w:after="0" w:afterAutospacing="0" w:before="0" w:beforeAutospacing="0" w:line="480" w:lineRule="auto"/>
        <w:ind w:left="1440" w:hanging="360"/>
        <w:jc w:val="both"/>
        <w:rPr/>
      </w:pPr>
      <w:r w:rsidDel="00000000" w:rsidR="00000000" w:rsidRPr="00000000">
        <w:rPr/>
        <w:drawing>
          <wp:inline distB="114300" distT="114300" distL="114300" distR="114300">
            <wp:extent cx="1871663" cy="4263231"/>
            <wp:effectExtent b="0" l="0" r="0" t="0"/>
            <wp:docPr id="17"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1871663" cy="4263231"/>
                    </a:xfrm>
                    <a:prstGeom prst="rect"/>
                    <a:ln/>
                  </pic:spPr>
                </pic:pic>
              </a:graphicData>
            </a:graphic>
          </wp:inline>
        </w:drawing>
      </w:r>
      <w:r w:rsidDel="00000000" w:rsidR="00000000" w:rsidRPr="00000000">
        <w:rPr/>
        <w:drawing>
          <wp:inline distB="114300" distT="114300" distL="114300" distR="114300">
            <wp:extent cx="1871663" cy="4280828"/>
            <wp:effectExtent b="0" l="0" r="0" t="0"/>
            <wp:docPr id="16"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1871663" cy="4280828"/>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4"/>
        <w:keepNext w:val="0"/>
        <w:keepLines w:val="0"/>
        <w:numPr>
          <w:ilvl w:val="1"/>
          <w:numId w:val="43"/>
        </w:numPr>
        <w:pBdr>
          <w:top w:color="auto" w:space="0" w:sz="0" w:val="none"/>
          <w:bottom w:color="auto" w:space="0" w:sz="0" w:val="none"/>
          <w:right w:color="auto" w:space="0" w:sz="0" w:val="none"/>
          <w:between w:color="auto" w:space="0" w:sz="0" w:val="none"/>
        </w:pBdr>
        <w:spacing w:after="0" w:afterAutospacing="0" w:before="0" w:beforeAutospacing="0" w:line="480" w:lineRule="auto"/>
        <w:ind w:left="1440" w:hanging="360"/>
        <w:jc w:val="both"/>
        <w:rPr>
          <w:b w:val="1"/>
          <w:color w:val="666666"/>
          <w:sz w:val="22"/>
          <w:szCs w:val="22"/>
        </w:rPr>
      </w:pPr>
      <w:bookmarkStart w:colFirst="0" w:colLast="0" w:name="_ysueudcjgquk" w:id="37"/>
      <w:bookmarkEnd w:id="37"/>
      <w:r w:rsidDel="00000000" w:rsidR="00000000" w:rsidRPr="00000000">
        <w:rPr>
          <w:b w:val="1"/>
          <w:color w:val="000000"/>
          <w:sz w:val="22"/>
          <w:szCs w:val="22"/>
          <w:rtl w:val="0"/>
        </w:rPr>
        <w:t xml:space="preserve">Passenger Route Selection Interface</w:t>
      </w:r>
    </w:p>
    <w:p w:rsidR="00000000" w:rsidDel="00000000" w:rsidP="00000000" w:rsidRDefault="00000000" w:rsidRPr="00000000" w14:paraId="000001F3">
      <w:pPr>
        <w:numPr>
          <w:ilvl w:val="2"/>
          <w:numId w:val="43"/>
        </w:numPr>
        <w:pBdr>
          <w:top w:color="auto" w:space="0" w:sz="0" w:val="none"/>
          <w:bottom w:color="auto" w:space="0" w:sz="0" w:val="none"/>
          <w:right w:color="auto" w:space="0" w:sz="0" w:val="none"/>
          <w:between w:color="auto" w:space="0" w:sz="0" w:val="none"/>
        </w:pBdr>
        <w:spacing w:after="0" w:afterAutospacing="0" w:before="0" w:beforeAutospacing="0" w:line="480" w:lineRule="auto"/>
        <w:ind w:left="2160" w:hanging="360"/>
        <w:jc w:val="both"/>
        <w:rPr/>
      </w:pPr>
      <w:r w:rsidDel="00000000" w:rsidR="00000000" w:rsidRPr="00000000">
        <w:rPr>
          <w:rtl w:val="0"/>
        </w:rPr>
        <w:t xml:space="preserve">The first screenshot displays the Find a Route screen, where passengers can input their pickup and drop-off locations, ex, Ateneo de Davao University to visualize potential travel paths.</w:t>
      </w:r>
    </w:p>
    <w:p w:rsidR="00000000" w:rsidDel="00000000" w:rsidP="00000000" w:rsidRDefault="00000000" w:rsidRPr="00000000" w14:paraId="000001F4">
      <w:pPr>
        <w:numPr>
          <w:ilvl w:val="2"/>
          <w:numId w:val="43"/>
        </w:numPr>
        <w:pBdr>
          <w:top w:color="auto" w:space="0" w:sz="0" w:val="none"/>
          <w:bottom w:color="auto" w:space="0" w:sz="0" w:val="none"/>
          <w:right w:color="auto" w:space="0" w:sz="0" w:val="none"/>
          <w:between w:color="auto" w:space="0" w:sz="0" w:val="none"/>
        </w:pBdr>
        <w:spacing w:after="0" w:afterAutospacing="0" w:before="0" w:beforeAutospacing="0" w:line="480" w:lineRule="auto"/>
        <w:ind w:left="2160" w:hanging="360"/>
        <w:jc w:val="both"/>
        <w:rPr/>
      </w:pPr>
      <w:r w:rsidDel="00000000" w:rsidR="00000000" w:rsidRPr="00000000">
        <w:rPr>
          <w:rtl w:val="0"/>
        </w:rPr>
        <w:t xml:space="preserve">Key interface elements include:</w:t>
      </w:r>
    </w:p>
    <w:p w:rsidR="00000000" w:rsidDel="00000000" w:rsidP="00000000" w:rsidRDefault="00000000" w:rsidRPr="00000000" w14:paraId="000001F5">
      <w:pPr>
        <w:numPr>
          <w:ilvl w:val="3"/>
          <w:numId w:val="43"/>
        </w:numPr>
        <w:pBdr>
          <w:top w:color="auto" w:space="0" w:sz="0" w:val="none"/>
          <w:bottom w:color="auto" w:space="0" w:sz="0" w:val="none"/>
          <w:right w:color="auto" w:space="0" w:sz="0" w:val="none"/>
          <w:between w:color="auto" w:space="0" w:sz="0" w:val="none"/>
        </w:pBdr>
        <w:spacing w:after="0" w:afterAutospacing="0" w:before="0" w:beforeAutospacing="0" w:line="480" w:lineRule="auto"/>
        <w:ind w:left="2880" w:hanging="360"/>
        <w:rPr/>
      </w:pPr>
      <w:r w:rsidDel="00000000" w:rsidR="00000000" w:rsidRPr="00000000">
        <w:rPr>
          <w:rtl w:val="0"/>
        </w:rPr>
        <w:t xml:space="preserve">Search fields for specifying pickup and destination points.</w:t>
      </w:r>
    </w:p>
    <w:p w:rsidR="00000000" w:rsidDel="00000000" w:rsidP="00000000" w:rsidRDefault="00000000" w:rsidRPr="00000000" w14:paraId="000001F6">
      <w:pPr>
        <w:numPr>
          <w:ilvl w:val="3"/>
          <w:numId w:val="43"/>
        </w:numPr>
        <w:pBdr>
          <w:top w:color="auto" w:space="0" w:sz="0" w:val="none"/>
          <w:bottom w:color="auto" w:space="0" w:sz="0" w:val="none"/>
          <w:right w:color="auto" w:space="0" w:sz="0" w:val="none"/>
          <w:between w:color="auto" w:space="0" w:sz="0" w:val="none"/>
        </w:pBdr>
        <w:spacing w:after="0" w:afterAutospacing="0" w:before="0" w:beforeAutospacing="0" w:line="480" w:lineRule="auto"/>
        <w:ind w:left="2880" w:hanging="360"/>
        <w:rPr/>
      </w:pPr>
      <w:r w:rsidDel="00000000" w:rsidR="00000000" w:rsidRPr="00000000">
        <w:rPr>
          <w:rtl w:val="0"/>
        </w:rPr>
        <w:t xml:space="preserve">Map visualization showing dynamically computed route options.</w:t>
      </w:r>
    </w:p>
    <w:p w:rsidR="00000000" w:rsidDel="00000000" w:rsidP="00000000" w:rsidRDefault="00000000" w:rsidRPr="00000000" w14:paraId="000001F7">
      <w:pPr>
        <w:numPr>
          <w:ilvl w:val="3"/>
          <w:numId w:val="43"/>
        </w:numPr>
        <w:pBdr>
          <w:top w:color="auto" w:space="0" w:sz="0" w:val="none"/>
          <w:bottom w:color="auto" w:space="0" w:sz="0" w:val="none"/>
          <w:right w:color="auto" w:space="0" w:sz="0" w:val="none"/>
          <w:between w:color="auto" w:space="0" w:sz="0" w:val="none"/>
        </w:pBdr>
        <w:spacing w:after="0" w:afterAutospacing="0" w:before="0" w:beforeAutospacing="0" w:line="480" w:lineRule="auto"/>
        <w:ind w:left="2880" w:hanging="360"/>
        <w:rPr/>
      </w:pPr>
      <w:r w:rsidDel="00000000" w:rsidR="00000000" w:rsidRPr="00000000">
        <w:rPr>
          <w:rtl w:val="0"/>
        </w:rPr>
        <w:t xml:space="preserve">Filters for pickup/drop-off and trip type (e.g., morning, evening).</w:t>
      </w:r>
    </w:p>
    <w:p w:rsidR="00000000" w:rsidDel="00000000" w:rsidP="00000000" w:rsidRDefault="00000000" w:rsidRPr="00000000" w14:paraId="000001F8">
      <w:pPr>
        <w:numPr>
          <w:ilvl w:val="3"/>
          <w:numId w:val="43"/>
        </w:numPr>
        <w:pBdr>
          <w:top w:color="auto" w:space="0" w:sz="0" w:val="none"/>
          <w:bottom w:color="auto" w:space="0" w:sz="0" w:val="none"/>
          <w:right w:color="auto" w:space="0" w:sz="0" w:val="none"/>
          <w:between w:color="auto" w:space="0" w:sz="0" w:val="none"/>
        </w:pBdr>
        <w:spacing w:after="0" w:afterAutospacing="0" w:before="0" w:beforeAutospacing="0" w:line="480" w:lineRule="auto"/>
        <w:ind w:left="2880" w:hanging="360"/>
        <w:rPr/>
      </w:pPr>
      <w:r w:rsidDel="00000000" w:rsidR="00000000" w:rsidRPr="00000000">
        <w:rPr>
          <w:rtl w:val="0"/>
        </w:rPr>
        <w:t xml:space="preserve">A “Review Fare” button that calculates the estimated ride cost before booking.</w:t>
      </w:r>
    </w:p>
    <w:p w:rsidR="00000000" w:rsidDel="00000000" w:rsidP="00000000" w:rsidRDefault="00000000" w:rsidRPr="00000000" w14:paraId="000001F9">
      <w:pPr>
        <w:numPr>
          <w:ilvl w:val="2"/>
          <w:numId w:val="43"/>
        </w:numPr>
        <w:pBdr>
          <w:top w:color="auto" w:space="0" w:sz="0" w:val="none"/>
          <w:bottom w:color="auto" w:space="0" w:sz="0" w:val="none"/>
          <w:right w:color="auto" w:space="0" w:sz="0" w:val="none"/>
          <w:between w:color="auto" w:space="0" w:sz="0" w:val="none"/>
        </w:pBdr>
        <w:spacing w:after="240" w:before="0" w:beforeAutospacing="0" w:line="480" w:lineRule="auto"/>
        <w:ind w:left="2160" w:hanging="360"/>
        <w:jc w:val="both"/>
        <w:rPr/>
      </w:pPr>
      <w:r w:rsidDel="00000000" w:rsidR="00000000" w:rsidRPr="00000000">
        <w:rPr>
          <w:rtl w:val="0"/>
        </w:rPr>
        <w:t xml:space="preserve">This view ensures a user-friendly experience by allowing passengers to verify their chosen route and fare before confirming the ride request.</w:t>
      </w:r>
    </w:p>
    <w:p w:rsidR="00000000" w:rsidDel="00000000" w:rsidP="00000000" w:rsidRDefault="00000000" w:rsidRPr="00000000" w14:paraId="000001FA">
      <w:pPr>
        <w:pBdr>
          <w:top w:color="auto" w:space="0" w:sz="0" w:val="none"/>
          <w:bottom w:color="auto" w:space="0" w:sz="0" w:val="none"/>
          <w:right w:color="auto" w:space="0" w:sz="0" w:val="none"/>
          <w:between w:color="auto" w:space="0" w:sz="0" w:val="none"/>
        </w:pBdr>
        <w:spacing w:after="240" w:before="240" w:line="480" w:lineRule="auto"/>
        <w:ind w:left="720" w:firstLine="0"/>
        <w:jc w:val="both"/>
        <w:rPr/>
      </w:pPr>
      <w:r w:rsidDel="00000000" w:rsidR="00000000" w:rsidRPr="00000000">
        <w:rPr>
          <w:rtl w:val="0"/>
        </w:rPr>
      </w:r>
    </w:p>
    <w:p w:rsidR="00000000" w:rsidDel="00000000" w:rsidP="00000000" w:rsidRDefault="00000000" w:rsidRPr="00000000" w14:paraId="000001FB">
      <w:pPr>
        <w:pStyle w:val="Heading4"/>
        <w:keepNext w:val="0"/>
        <w:keepLines w:val="0"/>
        <w:numPr>
          <w:ilvl w:val="1"/>
          <w:numId w:val="43"/>
        </w:numPr>
        <w:pBdr>
          <w:top w:color="auto" w:space="0" w:sz="0" w:val="none"/>
          <w:bottom w:color="auto" w:space="0" w:sz="0" w:val="none"/>
          <w:right w:color="auto" w:space="0" w:sz="0" w:val="none"/>
          <w:between w:color="auto" w:space="0" w:sz="0" w:val="none"/>
        </w:pBdr>
        <w:spacing w:after="0" w:afterAutospacing="0" w:before="240" w:line="480" w:lineRule="auto"/>
        <w:ind w:left="1440" w:hanging="360"/>
        <w:jc w:val="both"/>
        <w:rPr>
          <w:b w:val="1"/>
          <w:color w:val="666666"/>
          <w:sz w:val="22"/>
          <w:szCs w:val="22"/>
        </w:rPr>
      </w:pPr>
      <w:bookmarkStart w:colFirst="0" w:colLast="0" w:name="_ujxj7flpbkxv" w:id="38"/>
      <w:bookmarkEnd w:id="38"/>
      <w:r w:rsidDel="00000000" w:rsidR="00000000" w:rsidRPr="00000000">
        <w:rPr>
          <w:b w:val="1"/>
          <w:color w:val="000000"/>
          <w:sz w:val="22"/>
          <w:szCs w:val="22"/>
          <w:rtl w:val="0"/>
        </w:rPr>
        <w:t xml:space="preserve">Driver Route Creation Interface</w:t>
      </w:r>
    </w:p>
    <w:p w:rsidR="00000000" w:rsidDel="00000000" w:rsidP="00000000" w:rsidRDefault="00000000" w:rsidRPr="00000000" w14:paraId="000001FC">
      <w:pPr>
        <w:numPr>
          <w:ilvl w:val="2"/>
          <w:numId w:val="43"/>
        </w:numPr>
        <w:pBdr>
          <w:top w:color="auto" w:space="0" w:sz="0" w:val="none"/>
          <w:bottom w:color="auto" w:space="0" w:sz="0" w:val="none"/>
          <w:right w:color="auto" w:space="0" w:sz="0" w:val="none"/>
          <w:between w:color="auto" w:space="0" w:sz="0" w:val="none"/>
        </w:pBdr>
        <w:spacing w:after="0" w:afterAutospacing="0" w:before="0" w:beforeAutospacing="0" w:line="480" w:lineRule="auto"/>
        <w:ind w:left="2160" w:hanging="360"/>
        <w:jc w:val="both"/>
        <w:rPr/>
      </w:pPr>
      <w:r w:rsidDel="00000000" w:rsidR="00000000" w:rsidRPr="00000000">
        <w:rPr>
          <w:rtl w:val="0"/>
        </w:rPr>
        <w:t xml:space="preserve">The second screenshot shows the Create Driver Route screen. This allows drivers to define their daily operating routes interactively on the map.</w:t>
        <w:br w:type="textWrapping"/>
        <w:t xml:space="preserve"> Core features include:</w:t>
      </w:r>
    </w:p>
    <w:p w:rsidR="00000000" w:rsidDel="00000000" w:rsidP="00000000" w:rsidRDefault="00000000" w:rsidRPr="00000000" w14:paraId="000001FD">
      <w:pPr>
        <w:numPr>
          <w:ilvl w:val="2"/>
          <w:numId w:val="43"/>
        </w:numPr>
        <w:pBdr>
          <w:top w:color="auto" w:space="0" w:sz="0" w:val="none"/>
          <w:bottom w:color="auto" w:space="0" w:sz="0" w:val="none"/>
          <w:right w:color="auto" w:space="0" w:sz="0" w:val="none"/>
          <w:between w:color="auto" w:space="0" w:sz="0" w:val="none"/>
        </w:pBdr>
        <w:spacing w:after="0" w:afterAutospacing="0" w:before="0" w:beforeAutospacing="0" w:line="480" w:lineRule="auto"/>
        <w:ind w:left="2160" w:hanging="360"/>
        <w:rPr/>
      </w:pPr>
      <w:r w:rsidDel="00000000" w:rsidR="00000000" w:rsidRPr="00000000">
        <w:rPr>
          <w:rtl w:val="0"/>
        </w:rPr>
        <w:t xml:space="preserve">Integration with the OSRM API for automatic path generation and distance calculation.</w:t>
      </w:r>
    </w:p>
    <w:p w:rsidR="00000000" w:rsidDel="00000000" w:rsidP="00000000" w:rsidRDefault="00000000" w:rsidRPr="00000000" w14:paraId="000001FE">
      <w:pPr>
        <w:numPr>
          <w:ilvl w:val="2"/>
          <w:numId w:val="43"/>
        </w:numPr>
        <w:pBdr>
          <w:top w:color="auto" w:space="0" w:sz="0" w:val="none"/>
          <w:bottom w:color="auto" w:space="0" w:sz="0" w:val="none"/>
          <w:right w:color="auto" w:space="0" w:sz="0" w:val="none"/>
          <w:between w:color="auto" w:space="0" w:sz="0" w:val="none"/>
        </w:pBdr>
        <w:spacing w:after="0" w:afterAutospacing="0" w:before="0" w:beforeAutospacing="0" w:line="480" w:lineRule="auto"/>
        <w:ind w:left="2160" w:hanging="360"/>
        <w:rPr/>
      </w:pPr>
      <w:r w:rsidDel="00000000" w:rsidR="00000000" w:rsidRPr="00000000">
        <w:rPr>
          <w:rtl w:val="0"/>
        </w:rPr>
        <w:t xml:space="preserve">Estimated fare computation, displaying both the Passenger Fare and the Driver Net Fare after GoDavao’s platform commission.</w:t>
      </w:r>
    </w:p>
    <w:p w:rsidR="00000000" w:rsidDel="00000000" w:rsidP="00000000" w:rsidRDefault="00000000" w:rsidRPr="00000000" w14:paraId="000001FF">
      <w:pPr>
        <w:numPr>
          <w:ilvl w:val="2"/>
          <w:numId w:val="43"/>
        </w:numPr>
        <w:pBdr>
          <w:top w:color="auto" w:space="0" w:sz="0" w:val="none"/>
          <w:bottom w:color="auto" w:space="0" w:sz="0" w:val="none"/>
          <w:right w:color="auto" w:space="0" w:sz="0" w:val="none"/>
          <w:between w:color="auto" w:space="0" w:sz="0" w:val="none"/>
        </w:pBdr>
        <w:spacing w:after="0" w:afterAutospacing="0" w:before="0" w:beforeAutospacing="0" w:line="480" w:lineRule="auto"/>
        <w:ind w:left="2160" w:hanging="360"/>
        <w:rPr/>
      </w:pPr>
      <w:r w:rsidDel="00000000" w:rsidR="00000000" w:rsidRPr="00000000">
        <w:rPr>
          <w:rtl w:val="0"/>
        </w:rPr>
        <w:t xml:space="preserve">A “Publish Route” button, enabling drivers to make their route visible for matching with passenger ride requests in real time.</w:t>
      </w:r>
    </w:p>
    <w:p w:rsidR="00000000" w:rsidDel="00000000" w:rsidP="00000000" w:rsidRDefault="00000000" w:rsidRPr="00000000" w14:paraId="00000200">
      <w:pPr>
        <w:numPr>
          <w:ilvl w:val="2"/>
          <w:numId w:val="43"/>
        </w:numPr>
        <w:pBdr>
          <w:top w:color="auto" w:space="0" w:sz="0" w:val="none"/>
          <w:bottom w:color="auto" w:space="0" w:sz="0" w:val="none"/>
          <w:right w:color="auto" w:space="0" w:sz="0" w:val="none"/>
          <w:between w:color="auto" w:space="0" w:sz="0" w:val="none"/>
        </w:pBdr>
        <w:spacing w:after="240" w:before="0" w:beforeAutospacing="0" w:line="480" w:lineRule="auto"/>
        <w:ind w:left="2160" w:hanging="360"/>
        <w:rPr/>
      </w:pPr>
      <w:r w:rsidDel="00000000" w:rsidR="00000000" w:rsidRPr="00000000">
        <w:rPr>
          <w:rtl w:val="0"/>
        </w:rPr>
        <w:t xml:space="preserve">A Fare Breakdown section showing how the total fare is derived (base fare + distance × time).</w:t>
        <w:br w:type="textWrapping"/>
        <w:br w:type="textWrapping"/>
      </w:r>
    </w:p>
    <w:p w:rsidR="00000000" w:rsidDel="00000000" w:rsidP="00000000" w:rsidRDefault="00000000" w:rsidRPr="00000000" w14:paraId="00000201">
      <w:pPr>
        <w:pBdr>
          <w:top w:color="auto" w:space="0" w:sz="0" w:val="none"/>
          <w:bottom w:color="auto" w:space="0" w:sz="0" w:val="none"/>
          <w:right w:color="auto" w:space="0" w:sz="0" w:val="none"/>
          <w:between w:color="auto" w:space="0" w:sz="0" w:val="none"/>
        </w:pBdr>
        <w:spacing w:after="240" w:before="240" w:line="480" w:lineRule="auto"/>
        <w:ind w:left="1440" w:hanging="360"/>
        <w:jc w:val="both"/>
        <w:rPr/>
      </w:pPr>
      <w:r w:rsidDel="00000000" w:rsidR="00000000" w:rsidRPr="00000000">
        <w:rPr>
          <w:rtl w:val="0"/>
        </w:rPr>
      </w:r>
    </w:p>
    <w:p w:rsidR="00000000" w:rsidDel="00000000" w:rsidP="00000000" w:rsidRDefault="00000000" w:rsidRPr="00000000" w14:paraId="00000202">
      <w:pPr>
        <w:pStyle w:val="Heading3"/>
        <w:keepNext w:val="0"/>
        <w:keepLines w:val="0"/>
        <w:pBdr>
          <w:top w:color="auto" w:space="0" w:sz="0" w:val="none"/>
          <w:bottom w:color="auto" w:space="0" w:sz="0" w:val="none"/>
          <w:right w:color="auto" w:space="0" w:sz="0" w:val="none"/>
          <w:between w:color="auto" w:space="0" w:sz="0" w:val="none"/>
        </w:pBdr>
        <w:spacing w:before="280" w:line="480" w:lineRule="auto"/>
        <w:ind w:left="0" w:firstLine="0"/>
        <w:jc w:val="both"/>
        <w:rPr>
          <w:b w:val="1"/>
          <w:color w:val="000000"/>
          <w:sz w:val="22"/>
          <w:szCs w:val="22"/>
        </w:rPr>
      </w:pPr>
      <w:bookmarkStart w:colFirst="0" w:colLast="0" w:name="_1m11mibtx29r" w:id="39"/>
      <w:bookmarkEnd w:id="39"/>
      <w:r w:rsidDel="00000000" w:rsidR="00000000" w:rsidRPr="00000000">
        <w:rPr>
          <w:b w:val="1"/>
          <w:color w:val="000000"/>
          <w:sz w:val="22"/>
          <w:szCs w:val="22"/>
          <w:rtl w:val="0"/>
        </w:rPr>
        <w:t xml:space="preserve">Sprint 3: Ride Matching &amp; Routing</w:t>
      </w:r>
    </w:p>
    <w:p w:rsidR="00000000" w:rsidDel="00000000" w:rsidP="00000000" w:rsidRDefault="00000000" w:rsidRPr="00000000" w14:paraId="00000203">
      <w:pPr>
        <w:pBdr>
          <w:top w:color="auto" w:space="0" w:sz="0" w:val="none"/>
          <w:bottom w:color="auto" w:space="0" w:sz="0" w:val="none"/>
          <w:right w:color="auto" w:space="0" w:sz="0" w:val="none"/>
          <w:between w:color="auto" w:space="0" w:sz="0" w:val="none"/>
        </w:pBdr>
        <w:spacing w:after="240" w:before="240" w:line="480" w:lineRule="auto"/>
        <w:jc w:val="both"/>
        <w:rPr>
          <w:b w:val="1"/>
        </w:rPr>
      </w:pPr>
      <w:r w:rsidDel="00000000" w:rsidR="00000000" w:rsidRPr="00000000">
        <w:rPr>
          <w:b w:val="1"/>
          <w:rtl w:val="0"/>
        </w:rPr>
        <w:t xml:space="preserve">Linked Objectives:</w:t>
      </w:r>
    </w:p>
    <w:p w:rsidR="00000000" w:rsidDel="00000000" w:rsidP="00000000" w:rsidRDefault="00000000" w:rsidRPr="00000000" w14:paraId="00000204">
      <w:pPr>
        <w:numPr>
          <w:ilvl w:val="0"/>
          <w:numId w:val="13"/>
        </w:numPr>
        <w:pBdr>
          <w:top w:color="auto" w:space="0" w:sz="0" w:val="none"/>
          <w:bottom w:color="auto" w:space="0" w:sz="0" w:val="none"/>
          <w:right w:color="auto" w:space="0" w:sz="0" w:val="none"/>
          <w:between w:color="auto" w:space="0" w:sz="0" w:val="none"/>
        </w:pBdr>
        <w:spacing w:after="0" w:afterAutospacing="0" w:before="240" w:line="480" w:lineRule="auto"/>
        <w:ind w:left="720" w:hanging="360"/>
        <w:rPr/>
      </w:pPr>
      <w:r w:rsidDel="00000000" w:rsidR="00000000" w:rsidRPr="00000000">
        <w:rPr>
          <w:b w:val="1"/>
          <w:rtl w:val="0"/>
        </w:rPr>
        <w:t xml:space="preserve">RO3:</w:t>
      </w:r>
      <w:r w:rsidDel="00000000" w:rsidR="00000000" w:rsidRPr="00000000">
        <w:rPr>
          <w:rtl w:val="0"/>
        </w:rPr>
        <w:t xml:space="preserve"> Integrate ride-matching and routing algorithms (Dijkstra + heuristics).</w:t>
      </w:r>
    </w:p>
    <w:p w:rsidR="00000000" w:rsidDel="00000000" w:rsidP="00000000" w:rsidRDefault="00000000" w:rsidRPr="00000000" w14:paraId="00000205">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480" w:lineRule="auto"/>
        <w:ind w:left="720" w:hanging="360"/>
        <w:rPr/>
      </w:pPr>
      <w:r w:rsidDel="00000000" w:rsidR="00000000" w:rsidRPr="00000000">
        <w:rPr>
          <w:b w:val="1"/>
          <w:rtl w:val="0"/>
        </w:rPr>
        <w:t xml:space="preserve">RO1:</w:t>
      </w:r>
      <w:r w:rsidDel="00000000" w:rsidR="00000000" w:rsidRPr="00000000">
        <w:rPr>
          <w:rtl w:val="0"/>
        </w:rPr>
        <w:t xml:space="preserve"> Address transportation inefficiencies through shared rides.</w:t>
      </w:r>
    </w:p>
    <w:p w:rsidR="00000000" w:rsidDel="00000000" w:rsidP="00000000" w:rsidRDefault="00000000" w:rsidRPr="00000000" w14:paraId="00000206">
      <w:pPr>
        <w:numPr>
          <w:ilvl w:val="0"/>
          <w:numId w:val="13"/>
        </w:numPr>
        <w:pBdr>
          <w:top w:color="auto" w:space="0" w:sz="0" w:val="none"/>
          <w:bottom w:color="auto" w:space="0" w:sz="0" w:val="none"/>
          <w:right w:color="auto" w:space="0" w:sz="0" w:val="none"/>
          <w:between w:color="auto" w:space="0" w:sz="0" w:val="none"/>
        </w:pBdr>
        <w:spacing w:after="240" w:before="0" w:beforeAutospacing="0" w:line="480" w:lineRule="auto"/>
        <w:ind w:left="720" w:hanging="360"/>
        <w:rPr/>
      </w:pPr>
      <w:r w:rsidDel="00000000" w:rsidR="00000000" w:rsidRPr="00000000">
        <w:rPr>
          <w:b w:val="1"/>
          <w:rtl w:val="0"/>
        </w:rPr>
        <w:t xml:space="preserve">RO2:</w:t>
      </w:r>
      <w:r w:rsidDel="00000000" w:rsidR="00000000" w:rsidRPr="00000000">
        <w:rPr>
          <w:rtl w:val="0"/>
        </w:rPr>
        <w:t xml:space="preserve"> Enhance GoDavao MVP functionality with algorithmic optimization.</w:t>
        <w:br w:type="textWrapping"/>
      </w:r>
    </w:p>
    <w:p w:rsidR="00000000" w:rsidDel="00000000" w:rsidP="00000000" w:rsidRDefault="00000000" w:rsidRPr="00000000" w14:paraId="00000207">
      <w:pPr>
        <w:pBdr>
          <w:top w:color="auto" w:space="0" w:sz="0" w:val="none"/>
          <w:bottom w:color="auto" w:space="0" w:sz="0" w:val="none"/>
          <w:right w:color="auto" w:space="0" w:sz="0" w:val="none"/>
          <w:between w:color="auto" w:space="0" w:sz="0" w:val="none"/>
        </w:pBdr>
        <w:spacing w:after="240" w:before="240" w:line="480" w:lineRule="auto"/>
        <w:jc w:val="both"/>
        <w:rPr/>
      </w:pPr>
      <w:r w:rsidDel="00000000" w:rsidR="00000000" w:rsidRPr="00000000">
        <w:rPr>
          <w:b w:val="1"/>
          <w:rtl w:val="0"/>
        </w:rPr>
        <w:t xml:space="preserve">Summary:</w:t>
        <w:br w:type="textWrapping"/>
      </w:r>
      <w:r w:rsidDel="00000000" w:rsidR="00000000" w:rsidRPr="00000000">
        <w:rPr>
          <w:rtl w:val="0"/>
        </w:rPr>
        <w:t xml:space="preserve">This sprint implemented the </w:t>
      </w:r>
      <w:r w:rsidDel="00000000" w:rsidR="00000000" w:rsidRPr="00000000">
        <w:rPr>
          <w:b w:val="1"/>
          <w:rtl w:val="0"/>
        </w:rPr>
        <w:t xml:space="preserve">core matching logic</w:t>
      </w:r>
      <w:r w:rsidDel="00000000" w:rsidR="00000000" w:rsidRPr="00000000">
        <w:rPr>
          <w:rtl w:val="0"/>
        </w:rPr>
        <w:t xml:space="preserve"> that defines GoDavao’s innovation: connecting passengers to drivers with overlapping routes using </w:t>
      </w:r>
      <w:r w:rsidDel="00000000" w:rsidR="00000000" w:rsidRPr="00000000">
        <w:rPr>
          <w:b w:val="1"/>
          <w:rtl w:val="0"/>
        </w:rPr>
        <w:t xml:space="preserve">heuristic matching</w:t>
      </w:r>
      <w:r w:rsidDel="00000000" w:rsidR="00000000" w:rsidRPr="00000000">
        <w:rPr>
          <w:rtl w:val="0"/>
        </w:rPr>
        <w:t xml:space="preserve"> and </w:t>
      </w:r>
      <w:r w:rsidDel="00000000" w:rsidR="00000000" w:rsidRPr="00000000">
        <w:rPr>
          <w:b w:val="1"/>
          <w:rtl w:val="0"/>
        </w:rPr>
        <w:t xml:space="preserve">Dijkstra’s Algorithm</w:t>
      </w:r>
      <w:r w:rsidDel="00000000" w:rsidR="00000000" w:rsidRPr="00000000">
        <w:rPr>
          <w:rtl w:val="0"/>
        </w:rPr>
        <w:t xml:space="preserve">. The goal was to create an efficient and fair detour calculation system.</w:t>
      </w:r>
    </w:p>
    <w:p w:rsidR="00000000" w:rsidDel="00000000" w:rsidP="00000000" w:rsidRDefault="00000000" w:rsidRPr="00000000" w14:paraId="00000208">
      <w:pPr>
        <w:pBdr>
          <w:top w:color="auto" w:space="0" w:sz="0" w:val="none"/>
          <w:bottom w:color="auto" w:space="0" w:sz="0" w:val="none"/>
          <w:right w:color="auto" w:space="0" w:sz="0" w:val="none"/>
          <w:between w:color="auto" w:space="0" w:sz="0" w:val="none"/>
        </w:pBdr>
        <w:spacing w:after="240" w:before="240" w:line="480" w:lineRule="auto"/>
        <w:jc w:val="both"/>
        <w:rPr>
          <w:b w:val="1"/>
        </w:rPr>
      </w:pPr>
      <w:r w:rsidDel="00000000" w:rsidR="00000000" w:rsidRPr="00000000">
        <w:rPr>
          <w:b w:val="1"/>
          <w:rtl w:val="0"/>
        </w:rPr>
        <w:t xml:space="preserve">Technologies Implemented:</w:t>
      </w:r>
    </w:p>
    <w:p w:rsidR="00000000" w:rsidDel="00000000" w:rsidP="00000000" w:rsidRDefault="00000000" w:rsidRPr="00000000" w14:paraId="00000209">
      <w:pPr>
        <w:numPr>
          <w:ilvl w:val="0"/>
          <w:numId w:val="41"/>
        </w:numPr>
        <w:pBdr>
          <w:top w:color="auto" w:space="0" w:sz="0" w:val="none"/>
          <w:bottom w:color="auto" w:space="0" w:sz="0" w:val="none"/>
          <w:right w:color="auto" w:space="0" w:sz="0" w:val="none"/>
          <w:between w:color="auto" w:space="0" w:sz="0" w:val="none"/>
        </w:pBdr>
        <w:spacing w:after="0" w:afterAutospacing="0" w:before="240" w:line="480" w:lineRule="auto"/>
        <w:ind w:left="720" w:hanging="360"/>
        <w:rPr/>
      </w:pPr>
      <w:r w:rsidDel="00000000" w:rsidR="00000000" w:rsidRPr="00000000">
        <w:rPr>
          <w:b w:val="1"/>
          <w:rtl w:val="0"/>
        </w:rPr>
        <w:t xml:space="preserve">OSRM (v5.27.0 Docker):</w:t>
      </w:r>
      <w:r w:rsidDel="00000000" w:rsidR="00000000" w:rsidRPr="00000000">
        <w:rPr>
          <w:rtl w:val="0"/>
        </w:rPr>
        <w:t xml:space="preserve"> For snapping pickup/drop-off points to driver routes.</w:t>
      </w:r>
    </w:p>
    <w:p w:rsidR="00000000" w:rsidDel="00000000" w:rsidP="00000000" w:rsidRDefault="00000000" w:rsidRPr="00000000" w14:paraId="0000020A">
      <w:pPr>
        <w:numPr>
          <w:ilvl w:val="0"/>
          <w:numId w:val="41"/>
        </w:numPr>
        <w:pBdr>
          <w:top w:color="auto" w:space="0" w:sz="0" w:val="none"/>
          <w:bottom w:color="auto" w:space="0" w:sz="0" w:val="none"/>
          <w:right w:color="auto" w:space="0" w:sz="0" w:val="none"/>
          <w:between w:color="auto" w:space="0" w:sz="0" w:val="none"/>
        </w:pBdr>
        <w:spacing w:after="0" w:afterAutospacing="0" w:before="0" w:beforeAutospacing="0" w:line="480" w:lineRule="auto"/>
        <w:ind w:left="720" w:hanging="360"/>
        <w:rPr/>
      </w:pPr>
      <w:r w:rsidDel="00000000" w:rsidR="00000000" w:rsidRPr="00000000">
        <w:rPr>
          <w:b w:val="1"/>
          <w:rtl w:val="0"/>
        </w:rPr>
        <w:t xml:space="preserve">Dijkstra’s Algorithm:</w:t>
      </w:r>
      <w:r w:rsidDel="00000000" w:rsidR="00000000" w:rsidRPr="00000000">
        <w:rPr>
          <w:rtl w:val="0"/>
        </w:rPr>
        <w:t xml:space="preserve"> Backend path validation for shortest detours.</w:t>
      </w:r>
    </w:p>
    <w:p w:rsidR="00000000" w:rsidDel="00000000" w:rsidP="00000000" w:rsidRDefault="00000000" w:rsidRPr="00000000" w14:paraId="0000020B">
      <w:pPr>
        <w:numPr>
          <w:ilvl w:val="0"/>
          <w:numId w:val="41"/>
        </w:numPr>
        <w:pBdr>
          <w:top w:color="auto" w:space="0" w:sz="0" w:val="none"/>
          <w:bottom w:color="auto" w:space="0" w:sz="0" w:val="none"/>
          <w:right w:color="auto" w:space="0" w:sz="0" w:val="none"/>
          <w:between w:color="auto" w:space="0" w:sz="0" w:val="none"/>
        </w:pBdr>
        <w:spacing w:after="0" w:afterAutospacing="0" w:before="0" w:beforeAutospacing="0" w:line="480" w:lineRule="auto"/>
        <w:ind w:left="720" w:hanging="360"/>
        <w:rPr/>
      </w:pPr>
      <w:r w:rsidDel="00000000" w:rsidR="00000000" w:rsidRPr="00000000">
        <w:rPr>
          <w:b w:val="1"/>
          <w:rtl w:val="0"/>
        </w:rPr>
        <w:t xml:space="preserve">flutter_map + PolylineLayer:</w:t>
      </w:r>
      <w:r w:rsidDel="00000000" w:rsidR="00000000" w:rsidRPr="00000000">
        <w:rPr>
          <w:rtl w:val="0"/>
        </w:rPr>
        <w:t xml:space="preserve"> GIS visualization of routes and pickups.</w:t>
      </w:r>
    </w:p>
    <w:p w:rsidR="00000000" w:rsidDel="00000000" w:rsidP="00000000" w:rsidRDefault="00000000" w:rsidRPr="00000000" w14:paraId="0000020C">
      <w:pPr>
        <w:numPr>
          <w:ilvl w:val="0"/>
          <w:numId w:val="41"/>
        </w:numPr>
        <w:pBdr>
          <w:top w:color="auto" w:space="0" w:sz="0" w:val="none"/>
          <w:bottom w:color="auto" w:space="0" w:sz="0" w:val="none"/>
          <w:right w:color="auto" w:space="0" w:sz="0" w:val="none"/>
          <w:between w:color="auto" w:space="0" w:sz="0" w:val="none"/>
        </w:pBdr>
        <w:spacing w:after="240" w:before="0" w:beforeAutospacing="0" w:line="480" w:lineRule="auto"/>
        <w:ind w:left="720" w:hanging="360"/>
        <w:rPr/>
      </w:pPr>
      <w:r w:rsidDel="00000000" w:rsidR="00000000" w:rsidRPr="00000000">
        <w:rPr>
          <w:b w:val="1"/>
          <w:rtl w:val="0"/>
        </w:rPr>
        <w:t xml:space="preserve">flutter_dotenv (v5.2.1):</w:t>
      </w:r>
      <w:r w:rsidDel="00000000" w:rsidR="00000000" w:rsidRPr="00000000">
        <w:rPr>
          <w:rtl w:val="0"/>
        </w:rPr>
        <w:t xml:space="preserve"> Managed OSRM environment configuration.</w:t>
      </w:r>
    </w:p>
    <w:p w:rsidR="00000000" w:rsidDel="00000000" w:rsidP="00000000" w:rsidRDefault="00000000" w:rsidRPr="00000000" w14:paraId="0000020D">
      <w:pPr>
        <w:pBdr>
          <w:top w:color="auto" w:space="0" w:sz="0" w:val="none"/>
          <w:bottom w:color="auto" w:space="0" w:sz="0" w:val="none"/>
          <w:right w:color="auto" w:space="0" w:sz="0" w:val="none"/>
          <w:between w:color="auto" w:space="0" w:sz="0" w:val="none"/>
        </w:pBdr>
        <w:spacing w:after="240" w:before="240" w:line="480" w:lineRule="auto"/>
        <w:jc w:val="both"/>
        <w:rPr>
          <w:b w:val="1"/>
        </w:rPr>
      </w:pPr>
      <w:r w:rsidDel="00000000" w:rsidR="00000000" w:rsidRPr="00000000">
        <w:rPr>
          <w:b w:val="1"/>
          <w:rtl w:val="0"/>
        </w:rPr>
        <w:t xml:space="preserve">Activities:</w:t>
      </w:r>
    </w:p>
    <w:p w:rsidR="00000000" w:rsidDel="00000000" w:rsidP="00000000" w:rsidRDefault="00000000" w:rsidRPr="00000000" w14:paraId="0000020E">
      <w:pPr>
        <w:numPr>
          <w:ilvl w:val="0"/>
          <w:numId w:val="40"/>
        </w:numPr>
        <w:pBdr>
          <w:top w:color="auto" w:space="0" w:sz="0" w:val="none"/>
          <w:bottom w:color="auto" w:space="0" w:sz="0" w:val="none"/>
          <w:right w:color="auto" w:space="0" w:sz="0" w:val="none"/>
          <w:between w:color="auto" w:space="0" w:sz="0" w:val="none"/>
        </w:pBdr>
        <w:spacing w:after="0" w:afterAutospacing="0" w:before="240" w:line="480" w:lineRule="auto"/>
        <w:ind w:left="720" w:hanging="360"/>
        <w:rPr/>
      </w:pPr>
      <w:r w:rsidDel="00000000" w:rsidR="00000000" w:rsidRPr="00000000">
        <w:rPr>
          <w:rtl w:val="0"/>
        </w:rPr>
        <w:t xml:space="preserve">Integrated OSRM API for route snapping.</w:t>
      </w:r>
    </w:p>
    <w:p w:rsidR="00000000" w:rsidDel="00000000" w:rsidP="00000000" w:rsidRDefault="00000000" w:rsidRPr="00000000" w14:paraId="0000020F">
      <w:pPr>
        <w:numPr>
          <w:ilvl w:val="0"/>
          <w:numId w:val="40"/>
        </w:numPr>
        <w:pBdr>
          <w:top w:color="auto" w:space="0" w:sz="0" w:val="none"/>
          <w:bottom w:color="auto" w:space="0" w:sz="0" w:val="none"/>
          <w:right w:color="auto" w:space="0" w:sz="0" w:val="none"/>
          <w:between w:color="auto" w:space="0" w:sz="0" w:val="none"/>
        </w:pBdr>
        <w:spacing w:after="0" w:afterAutospacing="0" w:before="0" w:beforeAutospacing="0" w:line="480" w:lineRule="auto"/>
        <w:ind w:left="720" w:hanging="360"/>
        <w:rPr/>
      </w:pPr>
      <w:r w:rsidDel="00000000" w:rsidR="00000000" w:rsidRPr="00000000">
        <w:rPr>
          <w:rtl w:val="0"/>
        </w:rPr>
        <w:t xml:space="preserve">Implemented </w:t>
      </w:r>
      <w:r w:rsidDel="00000000" w:rsidR="00000000" w:rsidRPr="00000000">
        <w:rPr>
          <w:b w:val="1"/>
          <w:rtl w:val="0"/>
        </w:rPr>
        <w:t xml:space="preserve">Dijkstra’s Algorithm</w:t>
      </w:r>
      <w:r w:rsidDel="00000000" w:rsidR="00000000" w:rsidRPr="00000000">
        <w:rPr>
          <w:rtl w:val="0"/>
        </w:rPr>
        <w:t xml:space="preserve"> for detour cost evaluation.</w:t>
      </w:r>
    </w:p>
    <w:p w:rsidR="00000000" w:rsidDel="00000000" w:rsidP="00000000" w:rsidRDefault="00000000" w:rsidRPr="00000000" w14:paraId="00000210">
      <w:pPr>
        <w:numPr>
          <w:ilvl w:val="0"/>
          <w:numId w:val="40"/>
        </w:numPr>
        <w:pBdr>
          <w:top w:color="auto" w:space="0" w:sz="0" w:val="none"/>
          <w:bottom w:color="auto" w:space="0" w:sz="0" w:val="none"/>
          <w:right w:color="auto" w:space="0" w:sz="0" w:val="none"/>
          <w:between w:color="auto" w:space="0" w:sz="0" w:val="none"/>
        </w:pBdr>
        <w:spacing w:after="0" w:afterAutospacing="0" w:before="0" w:beforeAutospacing="0" w:line="480" w:lineRule="auto"/>
        <w:ind w:left="720" w:hanging="360"/>
        <w:rPr/>
      </w:pPr>
      <w:r w:rsidDel="00000000" w:rsidR="00000000" w:rsidRPr="00000000">
        <w:rPr>
          <w:rtl w:val="0"/>
        </w:rPr>
        <w:t xml:space="preserve">Displayed driver polylines and pickup markers on FlutterMap.</w:t>
      </w:r>
    </w:p>
    <w:p w:rsidR="00000000" w:rsidDel="00000000" w:rsidP="00000000" w:rsidRDefault="00000000" w:rsidRPr="00000000" w14:paraId="00000211">
      <w:pPr>
        <w:numPr>
          <w:ilvl w:val="0"/>
          <w:numId w:val="40"/>
        </w:numPr>
        <w:pBdr>
          <w:top w:color="auto" w:space="0" w:sz="0" w:val="none"/>
          <w:bottom w:color="auto" w:space="0" w:sz="0" w:val="none"/>
          <w:right w:color="auto" w:space="0" w:sz="0" w:val="none"/>
          <w:between w:color="auto" w:space="0" w:sz="0" w:val="none"/>
        </w:pBdr>
        <w:spacing w:after="240" w:before="0" w:beforeAutospacing="0" w:line="480" w:lineRule="auto"/>
        <w:ind w:left="720" w:hanging="360"/>
        <w:rPr/>
      </w:pPr>
      <w:r w:rsidDel="00000000" w:rsidR="00000000" w:rsidRPr="00000000">
        <w:rPr>
          <w:rtl w:val="0"/>
        </w:rPr>
        <w:t xml:space="preserve">Developed backend heuristics to filter ride requests within proximity of published routes.</w:t>
      </w:r>
    </w:p>
    <w:p w:rsidR="00000000" w:rsidDel="00000000" w:rsidP="00000000" w:rsidRDefault="00000000" w:rsidRPr="00000000" w14:paraId="00000212">
      <w:pPr>
        <w:pBdr>
          <w:top w:color="auto" w:space="0" w:sz="0" w:val="none"/>
          <w:bottom w:color="auto" w:space="0" w:sz="0" w:val="none"/>
          <w:right w:color="auto" w:space="0" w:sz="0" w:val="none"/>
          <w:between w:color="auto" w:space="0" w:sz="0" w:val="none"/>
        </w:pBdr>
        <w:spacing w:after="240" w:before="240" w:line="480" w:lineRule="auto"/>
        <w:jc w:val="both"/>
        <w:rPr>
          <w:b w:val="1"/>
        </w:rPr>
      </w:pPr>
      <w:r w:rsidDel="00000000" w:rsidR="00000000" w:rsidRPr="00000000">
        <w:rPr>
          <w:b w:val="1"/>
          <w:rtl w:val="0"/>
        </w:rPr>
        <w:t xml:space="preserve">Issues Encountered:</w:t>
      </w:r>
    </w:p>
    <w:p w:rsidR="00000000" w:rsidDel="00000000" w:rsidP="00000000" w:rsidRDefault="00000000" w:rsidRPr="00000000" w14:paraId="00000213">
      <w:pPr>
        <w:numPr>
          <w:ilvl w:val="0"/>
          <w:numId w:val="8"/>
        </w:numPr>
        <w:pBdr>
          <w:top w:color="auto" w:space="0" w:sz="0" w:val="none"/>
          <w:bottom w:color="auto" w:space="0" w:sz="0" w:val="none"/>
          <w:right w:color="auto" w:space="0" w:sz="0" w:val="none"/>
          <w:between w:color="auto" w:space="0" w:sz="0" w:val="none"/>
        </w:pBdr>
        <w:spacing w:after="0" w:afterAutospacing="0" w:before="240" w:line="480" w:lineRule="auto"/>
        <w:ind w:left="720" w:hanging="360"/>
        <w:rPr/>
      </w:pPr>
      <w:r w:rsidDel="00000000" w:rsidR="00000000" w:rsidRPr="00000000">
        <w:rPr>
          <w:rtl w:val="0"/>
        </w:rPr>
        <w:t xml:space="preserve">Emulator vs. device network differences (localhost vs. 10.0.2.2).</w:t>
      </w:r>
    </w:p>
    <w:p w:rsidR="00000000" w:rsidDel="00000000" w:rsidP="00000000" w:rsidRDefault="00000000" w:rsidRPr="00000000" w14:paraId="00000214">
      <w:pPr>
        <w:numPr>
          <w:ilvl w:val="0"/>
          <w:numId w:val="8"/>
        </w:numPr>
        <w:pBdr>
          <w:top w:color="auto" w:space="0" w:sz="0" w:val="none"/>
          <w:bottom w:color="auto" w:space="0" w:sz="0" w:val="none"/>
          <w:right w:color="auto" w:space="0" w:sz="0" w:val="none"/>
          <w:between w:color="auto" w:space="0" w:sz="0" w:val="none"/>
        </w:pBdr>
        <w:spacing w:after="0" w:afterAutospacing="0" w:before="0" w:beforeAutospacing="0" w:line="480" w:lineRule="auto"/>
        <w:ind w:left="720" w:hanging="360"/>
        <w:rPr/>
      </w:pPr>
      <w:r w:rsidDel="00000000" w:rsidR="00000000" w:rsidRPr="00000000">
        <w:rPr>
          <w:rtl w:val="0"/>
        </w:rPr>
        <w:t xml:space="preserve">Android blocked cleartext HTTP requests.</w:t>
      </w:r>
    </w:p>
    <w:p w:rsidR="00000000" w:rsidDel="00000000" w:rsidP="00000000" w:rsidRDefault="00000000" w:rsidRPr="00000000" w14:paraId="00000215">
      <w:pPr>
        <w:numPr>
          <w:ilvl w:val="0"/>
          <w:numId w:val="8"/>
        </w:numPr>
        <w:pBdr>
          <w:top w:color="auto" w:space="0" w:sz="0" w:val="none"/>
          <w:bottom w:color="auto" w:space="0" w:sz="0" w:val="none"/>
          <w:right w:color="auto" w:space="0" w:sz="0" w:val="none"/>
          <w:between w:color="auto" w:space="0" w:sz="0" w:val="none"/>
        </w:pBdr>
        <w:spacing w:after="240" w:before="0" w:beforeAutospacing="0" w:line="480" w:lineRule="auto"/>
        <w:ind w:left="720" w:hanging="360"/>
        <w:rPr/>
      </w:pPr>
      <w:r w:rsidDel="00000000" w:rsidR="00000000" w:rsidRPr="00000000">
        <w:rPr>
          <w:rtl w:val="0"/>
        </w:rPr>
        <w:t xml:space="preserve">Long polyline rendering caused UI lag.</w:t>
      </w:r>
    </w:p>
    <w:p w:rsidR="00000000" w:rsidDel="00000000" w:rsidP="00000000" w:rsidRDefault="00000000" w:rsidRPr="00000000" w14:paraId="00000216">
      <w:pPr>
        <w:pBdr>
          <w:top w:color="auto" w:space="0" w:sz="0" w:val="none"/>
          <w:bottom w:color="auto" w:space="0" w:sz="0" w:val="none"/>
          <w:right w:color="auto" w:space="0" w:sz="0" w:val="none"/>
          <w:between w:color="auto" w:space="0" w:sz="0" w:val="none"/>
        </w:pBdr>
        <w:spacing w:after="240" w:before="240" w:line="480" w:lineRule="auto"/>
        <w:jc w:val="both"/>
        <w:rPr>
          <w:b w:val="1"/>
        </w:rPr>
      </w:pPr>
      <w:r w:rsidDel="00000000" w:rsidR="00000000" w:rsidRPr="00000000">
        <w:rPr>
          <w:b w:val="1"/>
          <w:rtl w:val="0"/>
        </w:rPr>
        <w:t xml:space="preserve">Relevant Code:</w:t>
      </w:r>
    </w:p>
    <w:p w:rsidR="00000000" w:rsidDel="00000000" w:rsidP="00000000" w:rsidRDefault="00000000" w:rsidRPr="00000000" w14:paraId="00000217">
      <w:pPr>
        <w:pBdr>
          <w:top w:color="auto" w:space="0" w:sz="0" w:val="none"/>
          <w:bottom w:color="auto" w:space="0" w:sz="0" w:val="none"/>
          <w:right w:color="auto" w:space="0" w:sz="0" w:val="none"/>
          <w:between w:color="auto" w:space="0" w:sz="0" w:val="none"/>
        </w:pBdr>
        <w:spacing w:after="240" w:before="240" w:line="480" w:lineRule="auto"/>
        <w:jc w:val="both"/>
        <w:rPr>
          <w:b w:val="1"/>
        </w:rPr>
      </w:pPr>
      <w:r w:rsidDel="00000000" w:rsidR="00000000" w:rsidRPr="00000000">
        <w:rPr>
          <w:b w:val="1"/>
        </w:rPr>
        <w:drawing>
          <wp:inline distB="114300" distT="114300" distL="114300" distR="114300">
            <wp:extent cx="4148936" cy="6501342"/>
            <wp:effectExtent b="0" l="0" r="0" t="0"/>
            <wp:docPr id="22"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4148936" cy="6501342"/>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pBdr>
          <w:top w:color="auto" w:space="0" w:sz="0" w:val="none"/>
          <w:bottom w:color="auto" w:space="0" w:sz="0" w:val="none"/>
          <w:right w:color="auto" w:space="0" w:sz="0" w:val="none"/>
          <w:between w:color="auto" w:space="0" w:sz="0" w:val="none"/>
        </w:pBdr>
        <w:spacing w:after="240" w:before="240" w:line="480" w:lineRule="auto"/>
        <w:jc w:val="both"/>
        <w:rPr/>
      </w:pPr>
      <w:r w:rsidDel="00000000" w:rsidR="00000000" w:rsidRPr="00000000">
        <w:rPr>
          <w:b w:val="1"/>
          <w:rtl w:val="0"/>
        </w:rPr>
        <w:t xml:space="preserve">Ride Matching Logic:</w:t>
        <w:br w:type="textWrapping"/>
      </w:r>
      <w:r w:rsidDel="00000000" w:rsidR="00000000" w:rsidRPr="00000000">
        <w:rPr>
          <w:rtl w:val="0"/>
        </w:rPr>
        <w:t xml:space="preserve">Automatically connect passengers to drivers whose published routes overlap or minimally deviate from the requested pickup/drop-off path.</w:t>
      </w:r>
    </w:p>
    <w:p w:rsidR="00000000" w:rsidDel="00000000" w:rsidP="00000000" w:rsidRDefault="00000000" w:rsidRPr="00000000" w14:paraId="00000219">
      <w:pPr>
        <w:numPr>
          <w:ilvl w:val="0"/>
          <w:numId w:val="58"/>
        </w:numPr>
        <w:pBdr>
          <w:top w:color="auto" w:space="0" w:sz="0" w:val="none"/>
          <w:bottom w:color="auto" w:space="0" w:sz="0" w:val="none"/>
          <w:right w:color="auto" w:space="0" w:sz="0" w:val="none"/>
          <w:between w:color="auto" w:space="0" w:sz="0" w:val="none"/>
        </w:pBdr>
        <w:spacing w:after="0" w:afterAutospacing="0" w:before="240" w:line="480" w:lineRule="auto"/>
        <w:ind w:left="720" w:hanging="360"/>
        <w:jc w:val="both"/>
        <w:rPr/>
      </w:pPr>
      <w:r w:rsidDel="00000000" w:rsidR="00000000" w:rsidRPr="00000000">
        <w:rPr>
          <w:rtl w:val="0"/>
        </w:rPr>
        <w:t xml:space="preserve">Decode every driver’s encoded polyline from driver_routes.</w:t>
      </w:r>
    </w:p>
    <w:p w:rsidR="00000000" w:rsidDel="00000000" w:rsidP="00000000" w:rsidRDefault="00000000" w:rsidRPr="00000000" w14:paraId="0000021A">
      <w:pPr>
        <w:numPr>
          <w:ilvl w:val="0"/>
          <w:numId w:val="58"/>
        </w:numPr>
        <w:pBdr>
          <w:top w:color="auto" w:space="0" w:sz="0" w:val="none"/>
          <w:bottom w:color="auto" w:space="0" w:sz="0" w:val="none"/>
          <w:right w:color="auto" w:space="0" w:sz="0" w:val="none"/>
          <w:between w:color="auto" w:space="0" w:sz="0" w:val="none"/>
        </w:pBdr>
        <w:spacing w:after="0" w:afterAutospacing="0" w:before="0" w:beforeAutospacing="0" w:line="480" w:lineRule="auto"/>
        <w:ind w:left="720" w:hanging="360"/>
        <w:jc w:val="both"/>
        <w:rPr/>
      </w:pPr>
      <w:r w:rsidDel="00000000" w:rsidR="00000000" w:rsidRPr="00000000">
        <w:rPr>
          <w:rtl w:val="0"/>
        </w:rPr>
        <w:t xml:space="preserve">Snap passenger pickup/drop-off to the nearest route points using OSRM.</w:t>
      </w:r>
    </w:p>
    <w:p w:rsidR="00000000" w:rsidDel="00000000" w:rsidP="00000000" w:rsidRDefault="00000000" w:rsidRPr="00000000" w14:paraId="0000021B">
      <w:pPr>
        <w:numPr>
          <w:ilvl w:val="0"/>
          <w:numId w:val="58"/>
        </w:numPr>
        <w:pBdr>
          <w:top w:color="auto" w:space="0" w:sz="0" w:val="none"/>
          <w:bottom w:color="auto" w:space="0" w:sz="0" w:val="none"/>
          <w:right w:color="auto" w:space="0" w:sz="0" w:val="none"/>
          <w:between w:color="auto" w:space="0" w:sz="0" w:val="none"/>
        </w:pBdr>
        <w:spacing w:after="0" w:afterAutospacing="0" w:before="0" w:beforeAutospacing="0" w:line="480" w:lineRule="auto"/>
        <w:ind w:left="720" w:hanging="360"/>
        <w:jc w:val="both"/>
        <w:rPr/>
      </w:pPr>
      <w:r w:rsidDel="00000000" w:rsidR="00000000" w:rsidRPr="00000000">
        <w:rPr>
          <w:rFonts w:ascii="Arial Unicode MS" w:cs="Arial Unicode MS" w:eastAsia="Arial Unicode MS" w:hAnsi="Arial Unicode MS"/>
          <w:rtl w:val="0"/>
        </w:rPr>
        <w:t xml:space="preserve">Apply a heuristic proximity filter (≤ 800 m) to find possible matches.</w:t>
      </w:r>
    </w:p>
    <w:p w:rsidR="00000000" w:rsidDel="00000000" w:rsidP="00000000" w:rsidRDefault="00000000" w:rsidRPr="00000000" w14:paraId="0000021C">
      <w:pPr>
        <w:numPr>
          <w:ilvl w:val="0"/>
          <w:numId w:val="58"/>
        </w:numPr>
        <w:pBdr>
          <w:top w:color="auto" w:space="0" w:sz="0" w:val="none"/>
          <w:bottom w:color="auto" w:space="0" w:sz="0" w:val="none"/>
          <w:right w:color="auto" w:space="0" w:sz="0" w:val="none"/>
          <w:between w:color="auto" w:space="0" w:sz="0" w:val="none"/>
        </w:pBdr>
        <w:spacing w:after="0" w:afterAutospacing="0" w:before="0" w:beforeAutospacing="0" w:line="480" w:lineRule="auto"/>
        <w:ind w:left="720" w:hanging="360"/>
        <w:jc w:val="both"/>
        <w:rPr/>
      </w:pPr>
      <w:r w:rsidDel="00000000" w:rsidR="00000000" w:rsidRPr="00000000">
        <w:rPr>
          <w:rtl w:val="0"/>
        </w:rPr>
        <w:t xml:space="preserve">Compute detour cost via Dijkstra’s Algorithm, estimating added distance if the driver accepts the ride.</w:t>
      </w:r>
    </w:p>
    <w:p w:rsidR="00000000" w:rsidDel="00000000" w:rsidP="00000000" w:rsidRDefault="00000000" w:rsidRPr="00000000" w14:paraId="0000021D">
      <w:pPr>
        <w:numPr>
          <w:ilvl w:val="0"/>
          <w:numId w:val="58"/>
        </w:numPr>
        <w:pBdr>
          <w:top w:color="auto" w:space="0" w:sz="0" w:val="none"/>
          <w:bottom w:color="auto" w:space="0" w:sz="0" w:val="none"/>
          <w:right w:color="auto" w:space="0" w:sz="0" w:val="none"/>
          <w:between w:color="auto" w:space="0" w:sz="0" w:val="none"/>
        </w:pBdr>
        <w:spacing w:after="240" w:before="0" w:beforeAutospacing="0" w:line="480" w:lineRule="auto"/>
        <w:ind w:left="720" w:hanging="360"/>
        <w:jc w:val="both"/>
        <w:rPr/>
      </w:pPr>
      <w:r w:rsidDel="00000000" w:rsidR="00000000" w:rsidRPr="00000000">
        <w:rPr>
          <w:rtl w:val="0"/>
        </w:rPr>
        <w:t xml:space="preserve">Rank results by lowest detour score, presenting the most efficient matches first.</w:t>
      </w:r>
    </w:p>
    <w:p w:rsidR="00000000" w:rsidDel="00000000" w:rsidP="00000000" w:rsidRDefault="00000000" w:rsidRPr="00000000" w14:paraId="0000021E">
      <w:pPr>
        <w:pBdr>
          <w:top w:color="auto" w:space="0" w:sz="0" w:val="none"/>
          <w:bottom w:color="auto" w:space="0" w:sz="0" w:val="none"/>
          <w:right w:color="auto" w:space="0" w:sz="0" w:val="none"/>
          <w:between w:color="auto" w:space="0" w:sz="0" w:val="none"/>
        </w:pBdr>
        <w:spacing w:after="240" w:before="240" w:line="480" w:lineRule="auto"/>
        <w:rPr/>
      </w:pPr>
      <w:r w:rsidDel="00000000" w:rsidR="00000000" w:rsidRPr="00000000">
        <w:rPr>
          <w:rtl w:val="0"/>
        </w:rPr>
      </w:r>
    </w:p>
    <w:p w:rsidR="00000000" w:rsidDel="00000000" w:rsidP="00000000" w:rsidRDefault="00000000" w:rsidRPr="00000000" w14:paraId="0000021F">
      <w:pPr>
        <w:pBdr>
          <w:top w:color="auto" w:space="0" w:sz="0" w:val="none"/>
          <w:bottom w:color="auto" w:space="0" w:sz="0" w:val="none"/>
          <w:right w:color="auto" w:space="0" w:sz="0" w:val="none"/>
          <w:between w:color="auto" w:space="0" w:sz="0" w:val="none"/>
        </w:pBdr>
        <w:spacing w:after="240" w:before="240" w:line="480" w:lineRule="auto"/>
        <w:rPr/>
      </w:pPr>
      <w:r w:rsidDel="00000000" w:rsidR="00000000" w:rsidRPr="00000000">
        <w:rPr>
          <w:rtl w:val="0"/>
        </w:rPr>
      </w:r>
    </w:p>
    <w:p w:rsidR="00000000" w:rsidDel="00000000" w:rsidP="00000000" w:rsidRDefault="00000000" w:rsidRPr="00000000" w14:paraId="00000220">
      <w:pPr>
        <w:pBdr>
          <w:top w:color="auto" w:space="0" w:sz="0" w:val="none"/>
          <w:bottom w:color="auto" w:space="0" w:sz="0" w:val="none"/>
          <w:right w:color="auto" w:space="0" w:sz="0" w:val="none"/>
          <w:between w:color="auto" w:space="0" w:sz="0" w:val="none"/>
        </w:pBdr>
        <w:spacing w:after="240" w:before="240" w:line="480" w:lineRule="auto"/>
        <w:rPr/>
      </w:pPr>
      <w:r w:rsidDel="00000000" w:rsidR="00000000" w:rsidRPr="00000000">
        <w:rPr>
          <w:rtl w:val="0"/>
        </w:rPr>
      </w:r>
    </w:p>
    <w:p w:rsidR="00000000" w:rsidDel="00000000" w:rsidP="00000000" w:rsidRDefault="00000000" w:rsidRPr="00000000" w14:paraId="00000221">
      <w:pPr>
        <w:pBdr>
          <w:top w:color="auto" w:space="0" w:sz="0" w:val="none"/>
          <w:bottom w:color="auto" w:space="0" w:sz="0" w:val="none"/>
          <w:right w:color="auto" w:space="0" w:sz="0" w:val="none"/>
          <w:between w:color="auto" w:space="0" w:sz="0" w:val="none"/>
        </w:pBdr>
        <w:spacing w:after="240" w:before="240" w:line="480" w:lineRule="auto"/>
        <w:rPr/>
      </w:pPr>
      <w:r w:rsidDel="00000000" w:rsidR="00000000" w:rsidRPr="00000000">
        <w:rPr>
          <w:rtl w:val="0"/>
        </w:rPr>
      </w:r>
    </w:p>
    <w:p w:rsidR="00000000" w:rsidDel="00000000" w:rsidP="00000000" w:rsidRDefault="00000000" w:rsidRPr="00000000" w14:paraId="00000222">
      <w:pPr>
        <w:pBdr>
          <w:top w:color="auto" w:space="0" w:sz="0" w:val="none"/>
          <w:bottom w:color="auto" w:space="0" w:sz="0" w:val="none"/>
          <w:right w:color="auto" w:space="0" w:sz="0" w:val="none"/>
          <w:between w:color="auto" w:space="0" w:sz="0" w:val="none"/>
        </w:pBdr>
        <w:spacing w:after="240" w:before="240" w:line="480" w:lineRule="auto"/>
        <w:jc w:val="both"/>
        <w:rPr>
          <w:b w:val="1"/>
        </w:rPr>
      </w:pPr>
      <w:r w:rsidDel="00000000" w:rsidR="00000000" w:rsidRPr="00000000">
        <w:rPr>
          <w:b w:val="1"/>
          <w:rtl w:val="0"/>
        </w:rPr>
        <w:t xml:space="preserve">Resolution:</w:t>
      </w:r>
    </w:p>
    <w:p w:rsidR="00000000" w:rsidDel="00000000" w:rsidP="00000000" w:rsidRDefault="00000000" w:rsidRPr="00000000" w14:paraId="00000223">
      <w:pPr>
        <w:numPr>
          <w:ilvl w:val="0"/>
          <w:numId w:val="26"/>
        </w:numPr>
        <w:pBdr>
          <w:top w:color="auto" w:space="0" w:sz="0" w:val="none"/>
          <w:bottom w:color="auto" w:space="0" w:sz="0" w:val="none"/>
          <w:right w:color="auto" w:space="0" w:sz="0" w:val="none"/>
          <w:between w:color="auto" w:space="0" w:sz="0" w:val="none"/>
        </w:pBdr>
        <w:spacing w:after="0" w:afterAutospacing="0" w:before="240" w:line="480" w:lineRule="auto"/>
        <w:ind w:left="720" w:hanging="360"/>
        <w:rPr/>
      </w:pPr>
      <w:r w:rsidDel="00000000" w:rsidR="00000000" w:rsidRPr="00000000">
        <w:rPr>
          <w:rtl w:val="0"/>
        </w:rPr>
        <w:t xml:space="preserve">Updated environment configs (10.0.2.2 for emulator, external IP for production).</w:t>
      </w:r>
    </w:p>
    <w:p w:rsidR="00000000" w:rsidDel="00000000" w:rsidP="00000000" w:rsidRDefault="00000000" w:rsidRPr="00000000" w14:paraId="00000224">
      <w:pPr>
        <w:numPr>
          <w:ilvl w:val="0"/>
          <w:numId w:val="26"/>
        </w:numPr>
        <w:pBdr>
          <w:top w:color="auto" w:space="0" w:sz="0" w:val="none"/>
          <w:bottom w:color="auto" w:space="0" w:sz="0" w:val="none"/>
          <w:right w:color="auto" w:space="0" w:sz="0" w:val="none"/>
          <w:between w:color="auto" w:space="0" w:sz="0" w:val="none"/>
        </w:pBdr>
        <w:spacing w:after="0" w:afterAutospacing="0" w:before="0" w:beforeAutospacing="0" w:line="480" w:lineRule="auto"/>
        <w:ind w:left="720" w:hanging="360"/>
        <w:rPr/>
      </w:pPr>
      <w:r w:rsidDel="00000000" w:rsidR="00000000" w:rsidRPr="00000000">
        <w:rPr>
          <w:rtl w:val="0"/>
        </w:rPr>
        <w:t xml:space="preserve">Enabled &lt;application android:usesCleartextTraffic="true"&gt;.</w:t>
      </w:r>
    </w:p>
    <w:p w:rsidR="00000000" w:rsidDel="00000000" w:rsidP="00000000" w:rsidRDefault="00000000" w:rsidRPr="00000000" w14:paraId="00000225">
      <w:pPr>
        <w:numPr>
          <w:ilvl w:val="0"/>
          <w:numId w:val="26"/>
        </w:numPr>
        <w:pBdr>
          <w:top w:color="auto" w:space="0" w:sz="0" w:val="none"/>
          <w:bottom w:color="auto" w:space="0" w:sz="0" w:val="none"/>
          <w:right w:color="auto" w:space="0" w:sz="0" w:val="none"/>
          <w:between w:color="auto" w:space="0" w:sz="0" w:val="none"/>
        </w:pBdr>
        <w:spacing w:after="240" w:before="0" w:beforeAutospacing="0" w:line="480" w:lineRule="auto"/>
        <w:ind w:left="720" w:hanging="360"/>
        <w:rPr/>
      </w:pPr>
      <w:r w:rsidDel="00000000" w:rsidR="00000000" w:rsidRPr="00000000">
        <w:rPr>
          <w:rtl w:val="0"/>
        </w:rPr>
        <w:t xml:space="preserve">Used </w:t>
      </w:r>
      <w:r w:rsidDel="00000000" w:rsidR="00000000" w:rsidRPr="00000000">
        <w:rPr>
          <w:b w:val="1"/>
          <w:rtl w:val="0"/>
        </w:rPr>
        <w:t xml:space="preserve">PolylinePoints decoding</w:t>
      </w:r>
      <w:r w:rsidDel="00000000" w:rsidR="00000000" w:rsidRPr="00000000">
        <w:rPr>
          <w:rtl w:val="0"/>
        </w:rPr>
        <w:t xml:space="preserve"> for optimized rendering.</w:t>
      </w:r>
    </w:p>
    <w:p w:rsidR="00000000" w:rsidDel="00000000" w:rsidP="00000000" w:rsidRDefault="00000000" w:rsidRPr="00000000" w14:paraId="00000226">
      <w:pPr>
        <w:pBdr>
          <w:top w:color="auto" w:space="0" w:sz="0" w:val="none"/>
          <w:bottom w:color="auto" w:space="0" w:sz="0" w:val="none"/>
          <w:right w:color="auto" w:space="0" w:sz="0" w:val="none"/>
          <w:between w:color="auto" w:space="0" w:sz="0" w:val="none"/>
        </w:pBdr>
        <w:spacing w:after="240" w:before="240" w:line="480" w:lineRule="auto"/>
        <w:jc w:val="both"/>
        <w:rPr>
          <w:b w:val="1"/>
        </w:rPr>
      </w:pPr>
      <w:r w:rsidDel="00000000" w:rsidR="00000000" w:rsidRPr="00000000">
        <w:rPr>
          <w:b w:val="1"/>
          <w:rtl w:val="0"/>
        </w:rPr>
        <w:t xml:space="preserve">Output:</w:t>
      </w:r>
    </w:p>
    <w:p w:rsidR="00000000" w:rsidDel="00000000" w:rsidP="00000000" w:rsidRDefault="00000000" w:rsidRPr="00000000" w14:paraId="00000227">
      <w:pPr>
        <w:numPr>
          <w:ilvl w:val="0"/>
          <w:numId w:val="31"/>
        </w:numPr>
        <w:pBdr>
          <w:top w:color="auto" w:space="0" w:sz="0" w:val="none"/>
          <w:bottom w:color="auto" w:space="0" w:sz="0" w:val="none"/>
          <w:right w:color="auto" w:space="0" w:sz="0" w:val="none"/>
          <w:between w:color="auto" w:space="0" w:sz="0" w:val="none"/>
        </w:pBdr>
        <w:spacing w:after="0" w:afterAutospacing="0" w:before="240" w:line="480" w:lineRule="auto"/>
        <w:ind w:left="1440" w:hanging="360"/>
        <w:jc w:val="both"/>
        <w:rPr/>
      </w:pPr>
      <w:r w:rsidDel="00000000" w:rsidR="00000000" w:rsidRPr="00000000">
        <w:rPr>
          <w:rtl w:val="0"/>
        </w:rPr>
        <w:t xml:space="preserve">A working matching prototype, showing passengers valid driver routes and computing detours.</w:t>
      </w:r>
    </w:p>
    <w:p w:rsidR="00000000" w:rsidDel="00000000" w:rsidP="00000000" w:rsidRDefault="00000000" w:rsidRPr="00000000" w14:paraId="00000228">
      <w:pPr>
        <w:numPr>
          <w:ilvl w:val="0"/>
          <w:numId w:val="31"/>
        </w:numPr>
        <w:pBdr>
          <w:top w:color="auto" w:space="0" w:sz="0" w:val="none"/>
          <w:bottom w:color="auto" w:space="0" w:sz="0" w:val="none"/>
          <w:right w:color="auto" w:space="0" w:sz="0" w:val="none"/>
          <w:between w:color="auto" w:space="0" w:sz="0" w:val="none"/>
        </w:pBdr>
        <w:spacing w:after="0" w:afterAutospacing="0" w:before="0" w:beforeAutospacing="0" w:line="480" w:lineRule="auto"/>
        <w:ind w:left="1440" w:hanging="360"/>
        <w:jc w:val="both"/>
        <w:rPr/>
      </w:pPr>
      <w:r w:rsidDel="00000000" w:rsidR="00000000" w:rsidRPr="00000000">
        <w:rPr>
          <w:rtl w:val="0"/>
        </w:rPr>
        <w:t xml:space="preserve">End-to-end Passenger &gt; Route Selection &gt; Driver Match &gt; Map Visualization achieved.</w:t>
      </w:r>
    </w:p>
    <w:p w:rsidR="00000000" w:rsidDel="00000000" w:rsidP="00000000" w:rsidRDefault="00000000" w:rsidRPr="00000000" w14:paraId="00000229">
      <w:pPr>
        <w:numPr>
          <w:ilvl w:val="0"/>
          <w:numId w:val="31"/>
        </w:numPr>
        <w:pBdr>
          <w:top w:color="auto" w:space="0" w:sz="0" w:val="none"/>
          <w:bottom w:color="auto" w:space="0" w:sz="0" w:val="none"/>
          <w:right w:color="auto" w:space="0" w:sz="0" w:val="none"/>
          <w:between w:color="auto" w:space="0" w:sz="0" w:val="none"/>
        </w:pBdr>
        <w:spacing w:after="0" w:afterAutospacing="0" w:before="0" w:beforeAutospacing="0" w:line="480" w:lineRule="auto"/>
        <w:ind w:left="1440" w:hanging="360"/>
        <w:jc w:val="both"/>
        <w:rPr/>
      </w:pPr>
      <w:r w:rsidDel="00000000" w:rsidR="00000000" w:rsidRPr="00000000">
        <w:rPr/>
        <w:drawing>
          <wp:inline distB="114300" distT="114300" distL="114300" distR="114300">
            <wp:extent cx="2006417" cy="4595813"/>
            <wp:effectExtent b="0" l="0" r="0" t="0"/>
            <wp:docPr id="5"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2006417" cy="4595813"/>
                    </a:xfrm>
                    <a:prstGeom prst="rect"/>
                    <a:ln/>
                  </pic:spPr>
                </pic:pic>
              </a:graphicData>
            </a:graphic>
          </wp:inline>
        </w:drawing>
      </w:r>
      <w:r w:rsidDel="00000000" w:rsidR="00000000" w:rsidRPr="00000000">
        <w:rPr/>
        <w:drawing>
          <wp:inline distB="114300" distT="114300" distL="114300" distR="114300">
            <wp:extent cx="2296780" cy="4605338"/>
            <wp:effectExtent b="0" l="0" r="0" t="0"/>
            <wp:docPr id="19"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2296780" cy="4605338"/>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pStyle w:val="Heading4"/>
        <w:keepNext w:val="0"/>
        <w:keepLines w:val="0"/>
        <w:numPr>
          <w:ilvl w:val="1"/>
          <w:numId w:val="31"/>
        </w:numPr>
        <w:pBdr>
          <w:top w:color="auto" w:space="0" w:sz="0" w:val="none"/>
          <w:bottom w:color="auto" w:space="0" w:sz="0" w:val="none"/>
          <w:right w:color="auto" w:space="0" w:sz="0" w:val="none"/>
          <w:between w:color="auto" w:space="0" w:sz="0" w:val="none"/>
        </w:pBdr>
        <w:spacing w:after="0" w:afterAutospacing="0" w:before="0" w:beforeAutospacing="0" w:line="480" w:lineRule="auto"/>
        <w:ind w:left="1440" w:hanging="360"/>
        <w:jc w:val="both"/>
        <w:rPr>
          <w:b w:val="1"/>
          <w:color w:val="666666"/>
          <w:sz w:val="22"/>
          <w:szCs w:val="22"/>
        </w:rPr>
      </w:pPr>
      <w:bookmarkStart w:colFirst="0" w:colLast="0" w:name="_ig4bzwn2zq6x" w:id="40"/>
      <w:bookmarkEnd w:id="40"/>
      <w:r w:rsidDel="00000000" w:rsidR="00000000" w:rsidRPr="00000000">
        <w:rPr>
          <w:b w:val="1"/>
          <w:color w:val="000000"/>
          <w:sz w:val="22"/>
          <w:szCs w:val="22"/>
          <w:rtl w:val="0"/>
        </w:rPr>
        <w:t xml:space="preserve">Upcoming Rides Tab</w:t>
      </w:r>
    </w:p>
    <w:p w:rsidR="00000000" w:rsidDel="00000000" w:rsidP="00000000" w:rsidRDefault="00000000" w:rsidRPr="00000000" w14:paraId="0000022B">
      <w:pPr>
        <w:numPr>
          <w:ilvl w:val="2"/>
          <w:numId w:val="31"/>
        </w:numPr>
        <w:pBdr>
          <w:top w:color="auto" w:space="0" w:sz="0" w:val="none"/>
          <w:bottom w:color="auto" w:space="0" w:sz="0" w:val="none"/>
          <w:right w:color="auto" w:space="0" w:sz="0" w:val="none"/>
          <w:between w:color="auto" w:space="0" w:sz="0" w:val="none"/>
        </w:pBdr>
        <w:spacing w:after="0" w:afterAutospacing="0" w:before="0" w:beforeAutospacing="0" w:line="480" w:lineRule="auto"/>
        <w:ind w:left="2160" w:hanging="360"/>
        <w:jc w:val="both"/>
        <w:rPr/>
      </w:pPr>
      <w:r w:rsidDel="00000000" w:rsidR="00000000" w:rsidRPr="00000000">
        <w:rPr>
          <w:rtl w:val="0"/>
        </w:rPr>
        <w:t xml:space="preserve">The interface displays rides that are scheduled or pending, grouped under the “Upcoming” tab. Each ride card contains:</w:t>
      </w:r>
    </w:p>
    <w:p w:rsidR="00000000" w:rsidDel="00000000" w:rsidP="00000000" w:rsidRDefault="00000000" w:rsidRPr="00000000" w14:paraId="0000022C">
      <w:pPr>
        <w:numPr>
          <w:ilvl w:val="2"/>
          <w:numId w:val="31"/>
        </w:numPr>
        <w:pBdr>
          <w:top w:color="auto" w:space="0" w:sz="0" w:val="none"/>
          <w:bottom w:color="auto" w:space="0" w:sz="0" w:val="none"/>
          <w:right w:color="auto" w:space="0" w:sz="0" w:val="none"/>
          <w:between w:color="auto" w:space="0" w:sz="0" w:val="none"/>
        </w:pBdr>
        <w:spacing w:after="0" w:afterAutospacing="0" w:before="0" w:beforeAutospacing="0" w:line="480" w:lineRule="auto"/>
        <w:ind w:left="2160" w:hanging="360"/>
        <w:rPr/>
      </w:pPr>
      <w:r w:rsidDel="00000000" w:rsidR="00000000" w:rsidRPr="00000000">
        <w:rPr>
          <w:rtl w:val="0"/>
        </w:rPr>
        <w:t xml:space="preserve">A map preview generated from stored route coordinates, showing the origin and destination path.</w:t>
      </w:r>
    </w:p>
    <w:p w:rsidR="00000000" w:rsidDel="00000000" w:rsidP="00000000" w:rsidRDefault="00000000" w:rsidRPr="00000000" w14:paraId="0000022D">
      <w:pPr>
        <w:numPr>
          <w:ilvl w:val="2"/>
          <w:numId w:val="31"/>
        </w:numPr>
        <w:pBdr>
          <w:top w:color="auto" w:space="0" w:sz="0" w:val="none"/>
          <w:bottom w:color="auto" w:space="0" w:sz="0" w:val="none"/>
          <w:right w:color="auto" w:space="0" w:sz="0" w:val="none"/>
          <w:between w:color="auto" w:space="0" w:sz="0" w:val="none"/>
        </w:pBdr>
        <w:spacing w:after="0" w:afterAutospacing="0" w:before="0" w:beforeAutospacing="0" w:line="480" w:lineRule="auto"/>
        <w:ind w:left="2160" w:hanging="360"/>
        <w:rPr/>
      </w:pPr>
      <w:r w:rsidDel="00000000" w:rsidR="00000000" w:rsidRPr="00000000">
        <w:rPr>
          <w:rtl w:val="0"/>
        </w:rPr>
        <w:t xml:space="preserve">Pickup and drop-off addresses</w:t>
      </w:r>
    </w:p>
    <w:p w:rsidR="00000000" w:rsidDel="00000000" w:rsidP="00000000" w:rsidRDefault="00000000" w:rsidRPr="00000000" w14:paraId="0000022E">
      <w:pPr>
        <w:numPr>
          <w:ilvl w:val="2"/>
          <w:numId w:val="31"/>
        </w:numPr>
        <w:pBdr>
          <w:top w:color="auto" w:space="0" w:sz="0" w:val="none"/>
          <w:bottom w:color="auto" w:space="0" w:sz="0" w:val="none"/>
          <w:right w:color="auto" w:space="0" w:sz="0" w:val="none"/>
          <w:between w:color="auto" w:space="0" w:sz="0" w:val="none"/>
        </w:pBdr>
        <w:spacing w:after="0" w:afterAutospacing="0" w:before="0" w:beforeAutospacing="0" w:line="480" w:lineRule="auto"/>
        <w:ind w:left="2160" w:hanging="360"/>
        <w:rPr/>
      </w:pPr>
      <w:r w:rsidDel="00000000" w:rsidR="00000000" w:rsidRPr="00000000">
        <w:rPr>
          <w:rtl w:val="0"/>
        </w:rPr>
        <w:t xml:space="preserve">Driver details (name and role) for passenger awareness and safety.</w:t>
      </w:r>
    </w:p>
    <w:p w:rsidR="00000000" w:rsidDel="00000000" w:rsidP="00000000" w:rsidRDefault="00000000" w:rsidRPr="00000000" w14:paraId="0000022F">
      <w:pPr>
        <w:numPr>
          <w:ilvl w:val="2"/>
          <w:numId w:val="31"/>
        </w:numPr>
        <w:pBdr>
          <w:top w:color="auto" w:space="0" w:sz="0" w:val="none"/>
          <w:bottom w:color="auto" w:space="0" w:sz="0" w:val="none"/>
          <w:right w:color="auto" w:space="0" w:sz="0" w:val="none"/>
          <w:between w:color="auto" w:space="0" w:sz="0" w:val="none"/>
        </w:pBdr>
        <w:spacing w:after="0" w:afterAutospacing="0" w:before="0" w:beforeAutospacing="0" w:line="480" w:lineRule="auto"/>
        <w:ind w:left="2160" w:hanging="360"/>
        <w:rPr/>
      </w:pPr>
      <w:r w:rsidDel="00000000" w:rsidR="00000000" w:rsidRPr="00000000">
        <w:rPr>
          <w:rtl w:val="0"/>
        </w:rPr>
        <w:t xml:space="preserve">The fare amount and ride status (e.g., </w:t>
      </w:r>
      <w:r w:rsidDel="00000000" w:rsidR="00000000" w:rsidRPr="00000000">
        <w:rPr>
          <w:i w:val="1"/>
          <w:rtl w:val="0"/>
        </w:rPr>
        <w:t xml:space="preserve">Pending, Ongoing, or Completed</w:t>
      </w:r>
      <w:r w:rsidDel="00000000" w:rsidR="00000000" w:rsidRPr="00000000">
        <w:rPr>
          <w:rtl w:val="0"/>
        </w:rPr>
        <w:t xml:space="preserve">).</w:t>
      </w:r>
    </w:p>
    <w:p w:rsidR="00000000" w:rsidDel="00000000" w:rsidP="00000000" w:rsidRDefault="00000000" w:rsidRPr="00000000" w14:paraId="00000230">
      <w:pPr>
        <w:numPr>
          <w:ilvl w:val="2"/>
          <w:numId w:val="31"/>
        </w:numPr>
        <w:pBdr>
          <w:top w:color="auto" w:space="0" w:sz="0" w:val="none"/>
          <w:bottom w:color="auto" w:space="0" w:sz="0" w:val="none"/>
          <w:right w:color="auto" w:space="0" w:sz="0" w:val="none"/>
          <w:between w:color="auto" w:space="0" w:sz="0" w:val="none"/>
        </w:pBdr>
        <w:spacing w:after="0" w:afterAutospacing="0" w:before="0" w:beforeAutospacing="0" w:line="480" w:lineRule="auto"/>
        <w:ind w:left="2160" w:hanging="360"/>
        <w:rPr/>
      </w:pPr>
      <w:r w:rsidDel="00000000" w:rsidR="00000000" w:rsidRPr="00000000">
        <w:rPr>
          <w:rtl w:val="0"/>
        </w:rPr>
        <w:t xml:space="preserve">Action buttons such as “Cancel Ride” and “View Details” for user control and transparency.</w:t>
      </w:r>
    </w:p>
    <w:p w:rsidR="00000000" w:rsidDel="00000000" w:rsidP="00000000" w:rsidRDefault="00000000" w:rsidRPr="00000000" w14:paraId="00000231">
      <w:pPr>
        <w:pStyle w:val="Heading4"/>
        <w:keepNext w:val="0"/>
        <w:keepLines w:val="0"/>
        <w:numPr>
          <w:ilvl w:val="1"/>
          <w:numId w:val="31"/>
        </w:numPr>
        <w:pBdr>
          <w:top w:color="auto" w:space="0" w:sz="0" w:val="none"/>
          <w:bottom w:color="auto" w:space="0" w:sz="0" w:val="none"/>
          <w:right w:color="auto" w:space="0" w:sz="0" w:val="none"/>
          <w:between w:color="auto" w:space="0" w:sz="0" w:val="none"/>
        </w:pBdr>
        <w:spacing w:after="0" w:afterAutospacing="0" w:before="0" w:beforeAutospacing="0" w:line="480" w:lineRule="auto"/>
        <w:ind w:left="1440" w:hanging="360"/>
        <w:jc w:val="both"/>
        <w:rPr>
          <w:b w:val="1"/>
          <w:color w:val="666666"/>
          <w:sz w:val="22"/>
          <w:szCs w:val="22"/>
        </w:rPr>
      </w:pPr>
      <w:bookmarkStart w:colFirst="0" w:colLast="0" w:name="_freix93l8lsp" w:id="41"/>
      <w:bookmarkEnd w:id="41"/>
      <w:r w:rsidDel="00000000" w:rsidR="00000000" w:rsidRPr="00000000">
        <w:rPr>
          <w:b w:val="1"/>
          <w:color w:val="000000"/>
          <w:sz w:val="22"/>
          <w:szCs w:val="22"/>
          <w:rtl w:val="0"/>
        </w:rPr>
        <w:t xml:space="preserve">Ride History Tab</w:t>
      </w:r>
    </w:p>
    <w:p w:rsidR="00000000" w:rsidDel="00000000" w:rsidP="00000000" w:rsidRDefault="00000000" w:rsidRPr="00000000" w14:paraId="00000232">
      <w:pPr>
        <w:numPr>
          <w:ilvl w:val="2"/>
          <w:numId w:val="31"/>
        </w:numPr>
        <w:pBdr>
          <w:top w:color="auto" w:space="0" w:sz="0" w:val="none"/>
          <w:bottom w:color="auto" w:space="0" w:sz="0" w:val="none"/>
          <w:right w:color="auto" w:space="0" w:sz="0" w:val="none"/>
          <w:between w:color="auto" w:space="0" w:sz="0" w:val="none"/>
        </w:pBdr>
        <w:spacing w:after="240" w:before="0" w:beforeAutospacing="0" w:line="480" w:lineRule="auto"/>
        <w:ind w:left="2160" w:hanging="360"/>
        <w:jc w:val="both"/>
        <w:rPr/>
      </w:pPr>
      <w:r w:rsidDel="00000000" w:rsidR="00000000" w:rsidRPr="00000000">
        <w:rPr>
          <w:rtl w:val="0"/>
        </w:rPr>
        <w:t xml:space="preserve">The “History” tab stores previously completed trips, allowing users to review travel details, fare breakdowns, and driver information. This supports post-ride interactions such as feedback, rating, or dispute resolution.</w:t>
      </w:r>
    </w:p>
    <w:p w:rsidR="00000000" w:rsidDel="00000000" w:rsidP="00000000" w:rsidRDefault="00000000" w:rsidRPr="00000000" w14:paraId="00000233">
      <w:pPr>
        <w:pStyle w:val="Heading3"/>
        <w:keepNext w:val="0"/>
        <w:keepLines w:val="0"/>
        <w:pBdr>
          <w:top w:color="auto" w:space="0" w:sz="0" w:val="none"/>
          <w:bottom w:color="auto" w:space="0" w:sz="0" w:val="none"/>
          <w:right w:color="auto" w:space="0" w:sz="0" w:val="none"/>
          <w:between w:color="auto" w:space="0" w:sz="0" w:val="none"/>
        </w:pBdr>
        <w:spacing w:before="280" w:line="480" w:lineRule="auto"/>
        <w:jc w:val="both"/>
        <w:rPr>
          <w:b w:val="1"/>
          <w:color w:val="000000"/>
          <w:sz w:val="22"/>
          <w:szCs w:val="22"/>
        </w:rPr>
      </w:pPr>
      <w:bookmarkStart w:colFirst="0" w:colLast="0" w:name="_ni9h75cjyeh2" w:id="42"/>
      <w:bookmarkEnd w:id="42"/>
      <w:r w:rsidDel="00000000" w:rsidR="00000000" w:rsidRPr="00000000">
        <w:rPr>
          <w:b w:val="1"/>
          <w:color w:val="000000"/>
          <w:sz w:val="22"/>
          <w:szCs w:val="22"/>
          <w:rtl w:val="0"/>
        </w:rPr>
        <w:t xml:space="preserve">Sprint 4: Live Tracking &amp; Ride Status Flow</w:t>
      </w:r>
    </w:p>
    <w:p w:rsidR="00000000" w:rsidDel="00000000" w:rsidP="00000000" w:rsidRDefault="00000000" w:rsidRPr="00000000" w14:paraId="00000234">
      <w:pPr>
        <w:pBdr>
          <w:top w:color="auto" w:space="0" w:sz="0" w:val="none"/>
          <w:bottom w:color="auto" w:space="0" w:sz="0" w:val="none"/>
          <w:right w:color="auto" w:space="0" w:sz="0" w:val="none"/>
          <w:between w:color="auto" w:space="0" w:sz="0" w:val="none"/>
        </w:pBdr>
        <w:spacing w:after="240" w:before="240" w:line="480" w:lineRule="auto"/>
        <w:jc w:val="both"/>
        <w:rPr>
          <w:b w:val="1"/>
        </w:rPr>
      </w:pPr>
      <w:r w:rsidDel="00000000" w:rsidR="00000000" w:rsidRPr="00000000">
        <w:rPr>
          <w:b w:val="1"/>
          <w:rtl w:val="0"/>
        </w:rPr>
        <w:t xml:space="preserve">Linked Objectives:</w:t>
      </w:r>
    </w:p>
    <w:p w:rsidR="00000000" w:rsidDel="00000000" w:rsidP="00000000" w:rsidRDefault="00000000" w:rsidRPr="00000000" w14:paraId="00000235">
      <w:pPr>
        <w:numPr>
          <w:ilvl w:val="0"/>
          <w:numId w:val="4"/>
        </w:numPr>
        <w:pBdr>
          <w:top w:color="auto" w:space="0" w:sz="0" w:val="none"/>
          <w:bottom w:color="auto" w:space="0" w:sz="0" w:val="none"/>
          <w:right w:color="auto" w:space="0" w:sz="0" w:val="none"/>
          <w:between w:color="auto" w:space="0" w:sz="0" w:val="none"/>
        </w:pBdr>
        <w:spacing w:after="0" w:afterAutospacing="0" w:before="240" w:line="480" w:lineRule="auto"/>
        <w:ind w:left="720" w:hanging="360"/>
        <w:rPr/>
      </w:pPr>
      <w:r w:rsidDel="00000000" w:rsidR="00000000" w:rsidRPr="00000000">
        <w:rPr>
          <w:b w:val="1"/>
          <w:rtl w:val="0"/>
        </w:rPr>
        <w:t xml:space="preserve">RO3:</w:t>
      </w:r>
      <w:r w:rsidDel="00000000" w:rsidR="00000000" w:rsidRPr="00000000">
        <w:rPr>
          <w:rtl w:val="0"/>
        </w:rPr>
        <w:t xml:space="preserve"> Integrate real-time ride tracking and status updates.</w:t>
      </w:r>
    </w:p>
    <w:p w:rsidR="00000000" w:rsidDel="00000000" w:rsidP="00000000" w:rsidRDefault="00000000" w:rsidRPr="00000000" w14:paraId="00000236">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480" w:lineRule="auto"/>
        <w:ind w:left="720" w:hanging="360"/>
        <w:rPr/>
      </w:pPr>
      <w:r w:rsidDel="00000000" w:rsidR="00000000" w:rsidRPr="00000000">
        <w:rPr>
          <w:b w:val="1"/>
          <w:rtl w:val="0"/>
        </w:rPr>
        <w:t xml:space="preserve">RO4:</w:t>
      </w:r>
      <w:r w:rsidDel="00000000" w:rsidR="00000000" w:rsidRPr="00000000">
        <w:rPr>
          <w:rtl w:val="0"/>
        </w:rPr>
        <w:t xml:space="preserve"> Implement safety and communication mechanisms.</w:t>
      </w:r>
    </w:p>
    <w:p w:rsidR="00000000" w:rsidDel="00000000" w:rsidP="00000000" w:rsidRDefault="00000000" w:rsidRPr="00000000" w14:paraId="00000237">
      <w:pPr>
        <w:numPr>
          <w:ilvl w:val="0"/>
          <w:numId w:val="4"/>
        </w:numPr>
        <w:pBdr>
          <w:top w:color="auto" w:space="0" w:sz="0" w:val="none"/>
          <w:bottom w:color="auto" w:space="0" w:sz="0" w:val="none"/>
          <w:right w:color="auto" w:space="0" w:sz="0" w:val="none"/>
          <w:between w:color="auto" w:space="0" w:sz="0" w:val="none"/>
        </w:pBdr>
        <w:spacing w:after="240" w:before="0" w:beforeAutospacing="0" w:line="480" w:lineRule="auto"/>
        <w:ind w:left="720" w:hanging="360"/>
        <w:rPr/>
      </w:pPr>
      <w:r w:rsidDel="00000000" w:rsidR="00000000" w:rsidRPr="00000000">
        <w:rPr>
          <w:b w:val="1"/>
          <w:rtl w:val="0"/>
        </w:rPr>
        <w:t xml:space="preserve">RO5:</w:t>
      </w:r>
      <w:r w:rsidDel="00000000" w:rsidR="00000000" w:rsidRPr="00000000">
        <w:rPr>
          <w:rtl w:val="0"/>
        </w:rPr>
        <w:t xml:space="preserve"> Evaluate usability, performance, and user acceptance.</w:t>
        <w:br w:type="textWrapping"/>
      </w:r>
    </w:p>
    <w:p w:rsidR="00000000" w:rsidDel="00000000" w:rsidP="00000000" w:rsidRDefault="00000000" w:rsidRPr="00000000" w14:paraId="00000238">
      <w:pPr>
        <w:pBdr>
          <w:top w:color="auto" w:space="0" w:sz="0" w:val="none"/>
          <w:bottom w:color="auto" w:space="0" w:sz="0" w:val="none"/>
          <w:right w:color="auto" w:space="0" w:sz="0" w:val="none"/>
          <w:between w:color="auto" w:space="0" w:sz="0" w:val="none"/>
        </w:pBdr>
        <w:spacing w:after="240" w:before="240" w:line="480" w:lineRule="auto"/>
        <w:jc w:val="both"/>
        <w:rPr/>
      </w:pPr>
      <w:r w:rsidDel="00000000" w:rsidR="00000000" w:rsidRPr="00000000">
        <w:rPr>
          <w:b w:val="1"/>
          <w:rtl w:val="0"/>
        </w:rPr>
        <w:t xml:space="preserve">Summary:</w:t>
        <w:br w:type="textWrapping"/>
      </w:r>
      <w:r w:rsidDel="00000000" w:rsidR="00000000" w:rsidRPr="00000000">
        <w:rPr>
          <w:rtl w:val="0"/>
        </w:rPr>
        <w:t xml:space="preserve">This sprint finalized the GoDavao MVP’s end-to-end functionality through </w:t>
      </w:r>
      <w:r w:rsidDel="00000000" w:rsidR="00000000" w:rsidRPr="00000000">
        <w:rPr>
          <w:b w:val="1"/>
          <w:rtl w:val="0"/>
        </w:rPr>
        <w:t xml:space="preserve">live location tracking</w:t>
      </w:r>
      <w:r w:rsidDel="00000000" w:rsidR="00000000" w:rsidRPr="00000000">
        <w:rPr>
          <w:rtl w:val="0"/>
        </w:rPr>
        <w:t xml:space="preserve">, </w:t>
      </w:r>
      <w:r w:rsidDel="00000000" w:rsidR="00000000" w:rsidRPr="00000000">
        <w:rPr>
          <w:b w:val="1"/>
          <w:rtl w:val="0"/>
        </w:rPr>
        <w:t xml:space="preserve">real-time ride status updates</w:t>
      </w:r>
      <w:r w:rsidDel="00000000" w:rsidR="00000000" w:rsidRPr="00000000">
        <w:rPr>
          <w:rtl w:val="0"/>
        </w:rPr>
        <w:t xml:space="preserve">, and </w:t>
      </w:r>
      <w:r w:rsidDel="00000000" w:rsidR="00000000" w:rsidRPr="00000000">
        <w:rPr>
          <w:b w:val="1"/>
          <w:rtl w:val="0"/>
        </w:rPr>
        <w:t xml:space="preserve">SOS safety features</w:t>
      </w:r>
      <w:r w:rsidDel="00000000" w:rsidR="00000000" w:rsidRPr="00000000">
        <w:rPr>
          <w:rtl w:val="0"/>
        </w:rPr>
        <w:t xml:space="preserve">. It also enabled usability testing to assess system responsiveness and user satisfaction.</w:t>
      </w:r>
    </w:p>
    <w:p w:rsidR="00000000" w:rsidDel="00000000" w:rsidP="00000000" w:rsidRDefault="00000000" w:rsidRPr="00000000" w14:paraId="00000239">
      <w:pPr>
        <w:pBdr>
          <w:top w:color="auto" w:space="0" w:sz="0" w:val="none"/>
          <w:bottom w:color="auto" w:space="0" w:sz="0" w:val="none"/>
          <w:right w:color="auto" w:space="0" w:sz="0" w:val="none"/>
          <w:between w:color="auto" w:space="0" w:sz="0" w:val="none"/>
        </w:pBdr>
        <w:spacing w:after="240" w:before="240" w:line="480" w:lineRule="auto"/>
        <w:jc w:val="both"/>
        <w:rPr>
          <w:b w:val="1"/>
        </w:rPr>
      </w:pPr>
      <w:r w:rsidDel="00000000" w:rsidR="00000000" w:rsidRPr="00000000">
        <w:rPr>
          <w:b w:val="1"/>
          <w:rtl w:val="0"/>
        </w:rPr>
        <w:t xml:space="preserve">Technologies Implemented:</w:t>
      </w:r>
    </w:p>
    <w:p w:rsidR="00000000" w:rsidDel="00000000" w:rsidP="00000000" w:rsidRDefault="00000000" w:rsidRPr="00000000" w14:paraId="0000023A">
      <w:pPr>
        <w:numPr>
          <w:ilvl w:val="0"/>
          <w:numId w:val="2"/>
        </w:numPr>
        <w:pBdr>
          <w:top w:color="auto" w:space="0" w:sz="0" w:val="none"/>
          <w:bottom w:color="auto" w:space="0" w:sz="0" w:val="none"/>
          <w:right w:color="auto" w:space="0" w:sz="0" w:val="none"/>
          <w:between w:color="auto" w:space="0" w:sz="0" w:val="none"/>
        </w:pBdr>
        <w:spacing w:after="0" w:afterAutospacing="0" w:before="240" w:line="480" w:lineRule="auto"/>
        <w:ind w:left="720" w:hanging="360"/>
        <w:rPr/>
      </w:pPr>
      <w:r w:rsidDel="00000000" w:rsidR="00000000" w:rsidRPr="00000000">
        <w:rPr>
          <w:b w:val="1"/>
          <w:rtl w:val="0"/>
        </w:rPr>
        <w:t xml:space="preserve">Supabase Realtime Channels:</w:t>
      </w:r>
      <w:r w:rsidDel="00000000" w:rsidR="00000000" w:rsidRPr="00000000">
        <w:rPr>
          <w:rtl w:val="0"/>
        </w:rPr>
        <w:t xml:space="preserve"> For streaming live driver–passenger updates.</w:t>
      </w:r>
    </w:p>
    <w:p w:rsidR="00000000" w:rsidDel="00000000" w:rsidP="00000000" w:rsidRDefault="00000000" w:rsidRPr="00000000" w14:paraId="0000023B">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480" w:lineRule="auto"/>
        <w:ind w:left="720" w:hanging="360"/>
        <w:rPr/>
      </w:pPr>
      <w:r w:rsidDel="00000000" w:rsidR="00000000" w:rsidRPr="00000000">
        <w:rPr>
          <w:b w:val="1"/>
          <w:rtl w:val="0"/>
        </w:rPr>
        <w:t xml:space="preserve">Supabase Tables:</w:t>
      </w:r>
      <w:r w:rsidDel="00000000" w:rsidR="00000000" w:rsidRPr="00000000">
        <w:rPr>
          <w:rtl w:val="0"/>
        </w:rPr>
        <w:t xml:space="preserve"> live_locations and location_traces (with Row-Level Security).</w:t>
      </w:r>
    </w:p>
    <w:p w:rsidR="00000000" w:rsidDel="00000000" w:rsidP="00000000" w:rsidRDefault="00000000" w:rsidRPr="00000000" w14:paraId="0000023C">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480" w:lineRule="auto"/>
        <w:ind w:left="720" w:hanging="360"/>
        <w:rPr/>
      </w:pPr>
      <w:r w:rsidDel="00000000" w:rsidR="00000000" w:rsidRPr="00000000">
        <w:rPr>
          <w:b w:val="1"/>
          <w:rtl w:val="0"/>
        </w:rPr>
        <w:t xml:space="preserve">Geolocator (v11.0.0):</w:t>
      </w:r>
      <w:r w:rsidDel="00000000" w:rsidR="00000000" w:rsidRPr="00000000">
        <w:rPr>
          <w:rtl w:val="0"/>
        </w:rPr>
        <w:t xml:space="preserve"> For GPS capture and runtime permission management.</w:t>
      </w:r>
    </w:p>
    <w:p w:rsidR="00000000" w:rsidDel="00000000" w:rsidP="00000000" w:rsidRDefault="00000000" w:rsidRPr="00000000" w14:paraId="0000023D">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480" w:lineRule="auto"/>
        <w:ind w:left="720" w:hanging="360"/>
        <w:rPr/>
      </w:pPr>
      <w:r w:rsidDel="00000000" w:rsidR="00000000" w:rsidRPr="00000000">
        <w:rPr>
          <w:b w:val="1"/>
          <w:rtl w:val="0"/>
        </w:rPr>
        <w:t xml:space="preserve">flutter_background_service (v5.0.5):</w:t>
      </w:r>
      <w:r w:rsidDel="00000000" w:rsidR="00000000" w:rsidRPr="00000000">
        <w:rPr>
          <w:rtl w:val="0"/>
        </w:rPr>
        <w:t xml:space="preserve"> Supported continuous driver tracking.</w:t>
      </w:r>
    </w:p>
    <w:p w:rsidR="00000000" w:rsidDel="00000000" w:rsidP="00000000" w:rsidRDefault="00000000" w:rsidRPr="00000000" w14:paraId="0000023E">
      <w:pPr>
        <w:numPr>
          <w:ilvl w:val="0"/>
          <w:numId w:val="2"/>
        </w:numPr>
        <w:pBdr>
          <w:top w:color="auto" w:space="0" w:sz="0" w:val="none"/>
          <w:bottom w:color="auto" w:space="0" w:sz="0" w:val="none"/>
          <w:right w:color="auto" w:space="0" w:sz="0" w:val="none"/>
          <w:between w:color="auto" w:space="0" w:sz="0" w:val="none"/>
        </w:pBdr>
        <w:spacing w:after="240" w:before="0" w:beforeAutospacing="0" w:line="480" w:lineRule="auto"/>
        <w:ind w:left="720" w:hanging="360"/>
        <w:rPr/>
      </w:pPr>
      <w:r w:rsidDel="00000000" w:rsidR="00000000" w:rsidRPr="00000000">
        <w:rPr>
          <w:b w:val="1"/>
          <w:rtl w:val="0"/>
        </w:rPr>
        <w:t xml:space="preserve">flutter_local_notifications (v19.4.0):</w:t>
      </w:r>
      <w:r w:rsidDel="00000000" w:rsidR="00000000" w:rsidRPr="00000000">
        <w:rPr>
          <w:rtl w:val="0"/>
        </w:rPr>
        <w:t xml:space="preserve"> Provided real-time alerts.</w:t>
      </w:r>
    </w:p>
    <w:p w:rsidR="00000000" w:rsidDel="00000000" w:rsidP="00000000" w:rsidRDefault="00000000" w:rsidRPr="00000000" w14:paraId="0000023F">
      <w:pPr>
        <w:pBdr>
          <w:top w:color="auto" w:space="0" w:sz="0" w:val="none"/>
          <w:bottom w:color="auto" w:space="0" w:sz="0" w:val="none"/>
          <w:right w:color="auto" w:space="0" w:sz="0" w:val="none"/>
          <w:between w:color="auto" w:space="0" w:sz="0" w:val="none"/>
        </w:pBdr>
        <w:spacing w:after="240" w:before="240" w:line="480" w:lineRule="auto"/>
        <w:jc w:val="both"/>
        <w:rPr>
          <w:b w:val="1"/>
        </w:rPr>
      </w:pPr>
      <w:r w:rsidDel="00000000" w:rsidR="00000000" w:rsidRPr="00000000">
        <w:rPr>
          <w:b w:val="1"/>
          <w:rtl w:val="0"/>
        </w:rPr>
        <w:t xml:space="preserve">Activities:</w:t>
      </w:r>
    </w:p>
    <w:p w:rsidR="00000000" w:rsidDel="00000000" w:rsidP="00000000" w:rsidRDefault="00000000" w:rsidRPr="00000000" w14:paraId="00000240">
      <w:pPr>
        <w:numPr>
          <w:ilvl w:val="0"/>
          <w:numId w:val="56"/>
        </w:numPr>
        <w:pBdr>
          <w:top w:color="auto" w:space="0" w:sz="0" w:val="none"/>
          <w:bottom w:color="auto" w:space="0" w:sz="0" w:val="none"/>
          <w:right w:color="auto" w:space="0" w:sz="0" w:val="none"/>
          <w:between w:color="auto" w:space="0" w:sz="0" w:val="none"/>
        </w:pBdr>
        <w:spacing w:after="0" w:afterAutospacing="0" w:before="240" w:line="480" w:lineRule="auto"/>
        <w:ind w:left="720" w:hanging="360"/>
        <w:rPr/>
      </w:pPr>
      <w:r w:rsidDel="00000000" w:rsidR="00000000" w:rsidRPr="00000000">
        <w:rPr>
          <w:rtl w:val="0"/>
        </w:rPr>
        <w:t xml:space="preserve">Created </w:t>
      </w:r>
      <w:r w:rsidDel="00000000" w:rsidR="00000000" w:rsidRPr="00000000">
        <w:rPr>
          <w:b w:val="1"/>
          <w:rtl w:val="0"/>
        </w:rPr>
        <w:t xml:space="preserve">LivePublisher</w:t>
      </w:r>
      <w:r w:rsidDel="00000000" w:rsidR="00000000" w:rsidRPr="00000000">
        <w:rPr>
          <w:rtl w:val="0"/>
        </w:rPr>
        <w:t xml:space="preserve"> for publishing GPS updates to live_locations.</w:t>
      </w:r>
    </w:p>
    <w:p w:rsidR="00000000" w:rsidDel="00000000" w:rsidP="00000000" w:rsidRDefault="00000000" w:rsidRPr="00000000" w14:paraId="00000241">
      <w:pPr>
        <w:numPr>
          <w:ilvl w:val="0"/>
          <w:numId w:val="56"/>
        </w:numPr>
        <w:pBdr>
          <w:top w:color="auto" w:space="0" w:sz="0" w:val="none"/>
          <w:bottom w:color="auto" w:space="0" w:sz="0" w:val="none"/>
          <w:right w:color="auto" w:space="0" w:sz="0" w:val="none"/>
          <w:between w:color="auto" w:space="0" w:sz="0" w:val="none"/>
        </w:pBdr>
        <w:spacing w:after="0" w:afterAutospacing="0" w:before="0" w:beforeAutospacing="0" w:line="480" w:lineRule="auto"/>
        <w:ind w:left="720" w:hanging="360"/>
        <w:rPr/>
      </w:pPr>
      <w:r w:rsidDel="00000000" w:rsidR="00000000" w:rsidRPr="00000000">
        <w:rPr>
          <w:rtl w:val="0"/>
        </w:rPr>
        <w:t xml:space="preserve">Subscribed passengers and drivers to </w:t>
      </w:r>
      <w:r w:rsidDel="00000000" w:rsidR="00000000" w:rsidRPr="00000000">
        <w:rPr>
          <w:b w:val="1"/>
          <w:rtl w:val="0"/>
        </w:rPr>
        <w:t xml:space="preserve">Realtime location streams</w:t>
      </w:r>
      <w:r w:rsidDel="00000000" w:rsidR="00000000" w:rsidRPr="00000000">
        <w:rPr>
          <w:rtl w:val="0"/>
        </w:rPr>
        <w:t xml:space="preserve">.</w:t>
      </w:r>
    </w:p>
    <w:p w:rsidR="00000000" w:rsidDel="00000000" w:rsidP="00000000" w:rsidRDefault="00000000" w:rsidRPr="00000000" w14:paraId="00000242">
      <w:pPr>
        <w:numPr>
          <w:ilvl w:val="0"/>
          <w:numId w:val="56"/>
        </w:numPr>
        <w:pBdr>
          <w:top w:color="auto" w:space="0" w:sz="0" w:val="none"/>
          <w:bottom w:color="auto" w:space="0" w:sz="0" w:val="none"/>
          <w:right w:color="auto" w:space="0" w:sz="0" w:val="none"/>
          <w:between w:color="auto" w:space="0" w:sz="0" w:val="none"/>
        </w:pBdr>
        <w:spacing w:after="240" w:before="0" w:beforeAutospacing="0" w:line="480" w:lineRule="auto"/>
        <w:ind w:left="720" w:hanging="360"/>
        <w:rPr/>
      </w:pPr>
      <w:r w:rsidDel="00000000" w:rsidR="00000000" w:rsidRPr="00000000">
        <w:rPr>
          <w:rFonts w:ascii="Arial Unicode MS" w:cs="Arial Unicode MS" w:eastAsia="Arial Unicode MS" w:hAnsi="Arial Unicode MS"/>
          <w:rtl w:val="0"/>
        </w:rPr>
        <w:t xml:space="preserve">Developed PassengerRideStatusPage and DriverRideStatusPage with live map markers, SOS buttons, and ride status flows (Accept → Start → Complete).</w:t>
      </w:r>
    </w:p>
    <w:p w:rsidR="00000000" w:rsidDel="00000000" w:rsidP="00000000" w:rsidRDefault="00000000" w:rsidRPr="00000000" w14:paraId="00000243">
      <w:pPr>
        <w:pBdr>
          <w:top w:color="auto" w:space="0" w:sz="0" w:val="none"/>
          <w:bottom w:color="auto" w:space="0" w:sz="0" w:val="none"/>
          <w:right w:color="auto" w:space="0" w:sz="0" w:val="none"/>
          <w:between w:color="auto" w:space="0" w:sz="0" w:val="none"/>
        </w:pBdr>
        <w:spacing w:after="240" w:before="240" w:line="480" w:lineRule="auto"/>
        <w:jc w:val="both"/>
        <w:rPr>
          <w:b w:val="1"/>
        </w:rPr>
      </w:pPr>
      <w:r w:rsidDel="00000000" w:rsidR="00000000" w:rsidRPr="00000000">
        <w:rPr>
          <w:b w:val="1"/>
          <w:rtl w:val="0"/>
        </w:rPr>
        <w:t xml:space="preserve">Issues Encountered:</w:t>
      </w:r>
    </w:p>
    <w:p w:rsidR="00000000" w:rsidDel="00000000" w:rsidP="00000000" w:rsidRDefault="00000000" w:rsidRPr="00000000" w14:paraId="00000244">
      <w:pPr>
        <w:numPr>
          <w:ilvl w:val="0"/>
          <w:numId w:val="47"/>
        </w:numPr>
        <w:pBdr>
          <w:top w:color="auto" w:space="0" w:sz="0" w:val="none"/>
          <w:bottom w:color="auto" w:space="0" w:sz="0" w:val="none"/>
          <w:right w:color="auto" w:space="0" w:sz="0" w:val="none"/>
          <w:between w:color="auto" w:space="0" w:sz="0" w:val="none"/>
        </w:pBdr>
        <w:spacing w:after="0" w:afterAutospacing="0" w:before="240" w:line="480" w:lineRule="auto"/>
        <w:ind w:left="720" w:hanging="360"/>
        <w:rPr/>
      </w:pPr>
      <w:r w:rsidDel="00000000" w:rsidR="00000000" w:rsidRPr="00000000">
        <w:rPr>
          <w:rtl w:val="0"/>
        </w:rPr>
        <w:t xml:space="preserve">RLS blocking inserts into live_locations.</w:t>
      </w:r>
    </w:p>
    <w:p w:rsidR="00000000" w:rsidDel="00000000" w:rsidP="00000000" w:rsidRDefault="00000000" w:rsidRPr="00000000" w14:paraId="00000245">
      <w:pPr>
        <w:numPr>
          <w:ilvl w:val="0"/>
          <w:numId w:val="47"/>
        </w:numPr>
        <w:pBdr>
          <w:top w:color="auto" w:space="0" w:sz="0" w:val="none"/>
          <w:bottom w:color="auto" w:space="0" w:sz="0" w:val="none"/>
          <w:right w:color="auto" w:space="0" w:sz="0" w:val="none"/>
          <w:between w:color="auto" w:space="0" w:sz="0" w:val="none"/>
        </w:pBdr>
        <w:spacing w:after="0" w:afterAutospacing="0" w:before="0" w:beforeAutospacing="0" w:line="480" w:lineRule="auto"/>
        <w:ind w:left="720" w:hanging="360"/>
        <w:rPr/>
      </w:pPr>
      <w:r w:rsidDel="00000000" w:rsidR="00000000" w:rsidRPr="00000000">
        <w:rPr>
          <w:rtl w:val="0"/>
        </w:rPr>
        <w:t xml:space="preserve">setState() called after widget disposal.</w:t>
      </w:r>
    </w:p>
    <w:p w:rsidR="00000000" w:rsidDel="00000000" w:rsidP="00000000" w:rsidRDefault="00000000" w:rsidRPr="00000000" w14:paraId="00000246">
      <w:pPr>
        <w:numPr>
          <w:ilvl w:val="0"/>
          <w:numId w:val="47"/>
        </w:numPr>
        <w:pBdr>
          <w:top w:color="auto" w:space="0" w:sz="0" w:val="none"/>
          <w:bottom w:color="auto" w:space="0" w:sz="0" w:val="none"/>
          <w:right w:color="auto" w:space="0" w:sz="0" w:val="none"/>
          <w:between w:color="auto" w:space="0" w:sz="0" w:val="none"/>
        </w:pBdr>
        <w:spacing w:after="240" w:before="0" w:beforeAutospacing="0" w:line="480" w:lineRule="auto"/>
        <w:ind w:left="720" w:hanging="360"/>
        <w:rPr/>
      </w:pPr>
      <w:r w:rsidDel="00000000" w:rsidR="00000000" w:rsidRPr="00000000">
        <w:rPr>
          <w:rtl w:val="0"/>
        </w:rPr>
        <w:t xml:space="preserve">Android not prompting for runtime permissions.</w:t>
      </w:r>
    </w:p>
    <w:p w:rsidR="00000000" w:rsidDel="00000000" w:rsidP="00000000" w:rsidRDefault="00000000" w:rsidRPr="00000000" w14:paraId="00000247">
      <w:pPr>
        <w:pBdr>
          <w:top w:color="auto" w:space="0" w:sz="0" w:val="none"/>
          <w:bottom w:color="auto" w:space="0" w:sz="0" w:val="none"/>
          <w:right w:color="auto" w:space="0" w:sz="0" w:val="none"/>
          <w:between w:color="auto" w:space="0" w:sz="0" w:val="none"/>
        </w:pBdr>
        <w:spacing w:after="240" w:before="240" w:line="480" w:lineRule="auto"/>
        <w:jc w:val="both"/>
        <w:rPr>
          <w:b w:val="1"/>
        </w:rPr>
      </w:pPr>
      <w:r w:rsidDel="00000000" w:rsidR="00000000" w:rsidRPr="00000000">
        <w:rPr>
          <w:b w:val="1"/>
          <w:rtl w:val="0"/>
        </w:rPr>
        <w:t xml:space="preserve">Relevant Code:</w:t>
      </w:r>
    </w:p>
    <w:p w:rsidR="00000000" w:rsidDel="00000000" w:rsidP="00000000" w:rsidRDefault="00000000" w:rsidRPr="00000000" w14:paraId="00000248">
      <w:pPr>
        <w:pBdr>
          <w:top w:color="auto" w:space="0" w:sz="0" w:val="none"/>
          <w:bottom w:color="auto" w:space="0" w:sz="0" w:val="none"/>
          <w:right w:color="auto" w:space="0" w:sz="0" w:val="none"/>
          <w:between w:color="auto" w:space="0" w:sz="0" w:val="none"/>
        </w:pBdr>
        <w:spacing w:after="240" w:before="240" w:line="480" w:lineRule="auto"/>
        <w:jc w:val="both"/>
        <w:rPr>
          <w:b w:val="1"/>
        </w:rPr>
      </w:pPr>
      <w:r w:rsidDel="00000000" w:rsidR="00000000" w:rsidRPr="00000000">
        <w:rPr>
          <w:b w:val="1"/>
        </w:rPr>
        <w:drawing>
          <wp:inline distB="114300" distT="114300" distL="114300" distR="114300">
            <wp:extent cx="4796387" cy="7924800"/>
            <wp:effectExtent b="0" l="0" r="0" t="0"/>
            <wp:docPr id="24"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4796387" cy="7924800"/>
                    </a:xfrm>
                    <a:prstGeom prst="rect"/>
                    <a:ln/>
                  </pic:spPr>
                </pic:pic>
              </a:graphicData>
            </a:graphic>
          </wp:inline>
        </w:drawing>
      </w:r>
      <w:r w:rsidDel="00000000" w:rsidR="00000000" w:rsidRPr="00000000">
        <w:rPr>
          <w:b w:val="1"/>
        </w:rPr>
        <w:drawing>
          <wp:inline distB="114300" distT="114300" distL="114300" distR="114300">
            <wp:extent cx="4721895" cy="7211483"/>
            <wp:effectExtent b="0" l="0" r="0" t="0"/>
            <wp:docPr id="3"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4721895" cy="7211483"/>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pBdr>
          <w:top w:color="auto" w:space="0" w:sz="0" w:val="none"/>
          <w:bottom w:color="auto" w:space="0" w:sz="0" w:val="none"/>
          <w:right w:color="auto" w:space="0" w:sz="0" w:val="none"/>
          <w:between w:color="auto" w:space="0" w:sz="0" w:val="none"/>
        </w:pBdr>
        <w:spacing w:after="240" w:before="240" w:line="480" w:lineRule="auto"/>
        <w:jc w:val="both"/>
        <w:rPr>
          <w:b w:val="1"/>
        </w:rPr>
      </w:pPr>
      <w:r w:rsidDel="00000000" w:rsidR="00000000" w:rsidRPr="00000000">
        <w:rPr>
          <w:rtl w:val="0"/>
        </w:rPr>
      </w:r>
    </w:p>
    <w:p w:rsidR="00000000" w:rsidDel="00000000" w:rsidP="00000000" w:rsidRDefault="00000000" w:rsidRPr="00000000" w14:paraId="0000024A">
      <w:pPr>
        <w:pBdr>
          <w:top w:color="auto" w:space="0" w:sz="0" w:val="none"/>
          <w:bottom w:color="auto" w:space="0" w:sz="0" w:val="none"/>
          <w:right w:color="auto" w:space="0" w:sz="0" w:val="none"/>
          <w:between w:color="auto" w:space="0" w:sz="0" w:val="none"/>
        </w:pBdr>
        <w:spacing w:after="240" w:before="240" w:line="480" w:lineRule="auto"/>
        <w:jc w:val="both"/>
        <w:rPr>
          <w:b w:val="1"/>
        </w:rPr>
      </w:pPr>
      <w:r w:rsidDel="00000000" w:rsidR="00000000" w:rsidRPr="00000000">
        <w:rPr>
          <w:b w:val="1"/>
          <w:rtl w:val="0"/>
        </w:rPr>
        <w:t xml:space="preserve">Live Tracking Logic</w:t>
      </w:r>
    </w:p>
    <w:p w:rsidR="00000000" w:rsidDel="00000000" w:rsidP="00000000" w:rsidRDefault="00000000" w:rsidRPr="00000000" w14:paraId="0000024B">
      <w:pPr>
        <w:pBdr>
          <w:top w:color="auto" w:space="0" w:sz="0" w:val="none"/>
          <w:bottom w:color="auto" w:space="0" w:sz="0" w:val="none"/>
          <w:right w:color="auto" w:space="0" w:sz="0" w:val="none"/>
          <w:between w:color="auto" w:space="0" w:sz="0" w:val="none"/>
        </w:pBdr>
        <w:spacing w:after="240" w:before="240" w:line="480" w:lineRule="auto"/>
        <w:jc w:val="both"/>
        <w:rPr/>
      </w:pPr>
      <w:r w:rsidDel="00000000" w:rsidR="00000000" w:rsidRPr="00000000">
        <w:rPr>
          <w:rtl w:val="0"/>
        </w:rPr>
        <w:t xml:space="preserve">Enable two-way real-time tracking between drivers and passengers for improved visibility, coordination, and safety.</w:t>
      </w:r>
    </w:p>
    <w:p w:rsidR="00000000" w:rsidDel="00000000" w:rsidP="00000000" w:rsidRDefault="00000000" w:rsidRPr="00000000" w14:paraId="0000024C">
      <w:pPr>
        <w:numPr>
          <w:ilvl w:val="0"/>
          <w:numId w:val="54"/>
        </w:numPr>
        <w:pBdr>
          <w:top w:color="auto" w:space="0" w:sz="0" w:val="none"/>
          <w:bottom w:color="auto" w:space="0" w:sz="0" w:val="none"/>
          <w:right w:color="auto" w:space="0" w:sz="0" w:val="none"/>
          <w:between w:color="auto" w:space="0" w:sz="0" w:val="none"/>
        </w:pBdr>
        <w:spacing w:after="0" w:afterAutospacing="0" w:before="240" w:line="480" w:lineRule="auto"/>
        <w:ind w:left="720" w:hanging="360"/>
        <w:jc w:val="both"/>
        <w:rPr/>
      </w:pPr>
      <w:r w:rsidDel="00000000" w:rsidR="00000000" w:rsidRPr="00000000">
        <w:rPr>
          <w:rtl w:val="0"/>
        </w:rPr>
        <w:t xml:space="preserve">Driver Side: Publishes live GPS coordinates to the live_locations table using Supabase Realtime.</w:t>
      </w:r>
    </w:p>
    <w:p w:rsidR="00000000" w:rsidDel="00000000" w:rsidP="00000000" w:rsidRDefault="00000000" w:rsidRPr="00000000" w14:paraId="0000024D">
      <w:pPr>
        <w:numPr>
          <w:ilvl w:val="0"/>
          <w:numId w:val="54"/>
        </w:numPr>
        <w:pBdr>
          <w:top w:color="auto" w:space="0" w:sz="0" w:val="none"/>
          <w:bottom w:color="auto" w:space="0" w:sz="0" w:val="none"/>
          <w:right w:color="auto" w:space="0" w:sz="0" w:val="none"/>
          <w:between w:color="auto" w:space="0" w:sz="0" w:val="none"/>
        </w:pBdr>
        <w:spacing w:after="0" w:afterAutospacing="0" w:before="0" w:beforeAutospacing="0" w:line="480" w:lineRule="auto"/>
        <w:ind w:left="720" w:hanging="360"/>
        <w:jc w:val="both"/>
        <w:rPr/>
      </w:pPr>
      <w:r w:rsidDel="00000000" w:rsidR="00000000" w:rsidRPr="00000000">
        <w:rPr>
          <w:rtl w:val="0"/>
        </w:rPr>
        <w:t xml:space="preserve">Passenger Side: Subscribes to live driver updates and visualizes their movement on FlutterMap.</w:t>
      </w:r>
    </w:p>
    <w:p w:rsidR="00000000" w:rsidDel="00000000" w:rsidP="00000000" w:rsidRDefault="00000000" w:rsidRPr="00000000" w14:paraId="0000024E">
      <w:pPr>
        <w:numPr>
          <w:ilvl w:val="0"/>
          <w:numId w:val="54"/>
        </w:numPr>
        <w:pBdr>
          <w:top w:color="auto" w:space="0" w:sz="0" w:val="none"/>
          <w:bottom w:color="auto" w:space="0" w:sz="0" w:val="none"/>
          <w:right w:color="auto" w:space="0" w:sz="0" w:val="none"/>
          <w:between w:color="auto" w:space="0" w:sz="0" w:val="none"/>
        </w:pBdr>
        <w:spacing w:after="0" w:afterAutospacing="0" w:before="0" w:beforeAutospacing="0" w:line="480" w:lineRule="auto"/>
        <w:ind w:left="720" w:hanging="360"/>
        <w:jc w:val="both"/>
        <w:rPr/>
      </w:pPr>
      <w:r w:rsidDel="00000000" w:rsidR="00000000" w:rsidRPr="00000000">
        <w:rPr>
          <w:rFonts w:ascii="Arial Unicode MS" w:cs="Arial Unicode MS" w:eastAsia="Arial Unicode MS" w:hAnsi="Arial Unicode MS"/>
          <w:rtl w:val="0"/>
        </w:rPr>
        <w:t xml:space="preserve">Ride Lifecycle: pending → accepted → en_route → completed</w:t>
      </w:r>
    </w:p>
    <w:p w:rsidR="00000000" w:rsidDel="00000000" w:rsidP="00000000" w:rsidRDefault="00000000" w:rsidRPr="00000000" w14:paraId="0000024F">
      <w:pPr>
        <w:numPr>
          <w:ilvl w:val="0"/>
          <w:numId w:val="54"/>
        </w:numPr>
        <w:pBdr>
          <w:top w:color="auto" w:space="0" w:sz="0" w:val="none"/>
          <w:bottom w:color="auto" w:space="0" w:sz="0" w:val="none"/>
          <w:right w:color="auto" w:space="0" w:sz="0" w:val="none"/>
          <w:between w:color="auto" w:space="0" w:sz="0" w:val="none"/>
        </w:pBdr>
        <w:spacing w:after="240" w:before="0" w:beforeAutospacing="0" w:line="480" w:lineRule="auto"/>
        <w:ind w:left="720" w:hanging="360"/>
        <w:jc w:val="both"/>
        <w:rPr/>
      </w:pPr>
      <w:r w:rsidDel="00000000" w:rsidR="00000000" w:rsidRPr="00000000">
        <w:rPr>
          <w:rtl w:val="0"/>
        </w:rPr>
        <w:t xml:space="preserve">Safety: SOS feature triggers an immediate local notification alert, enabling emergency communication and location sharing.</w:t>
      </w:r>
    </w:p>
    <w:p w:rsidR="00000000" w:rsidDel="00000000" w:rsidP="00000000" w:rsidRDefault="00000000" w:rsidRPr="00000000" w14:paraId="00000250">
      <w:pPr>
        <w:pBdr>
          <w:top w:color="auto" w:space="0" w:sz="0" w:val="none"/>
          <w:bottom w:color="auto" w:space="0" w:sz="0" w:val="none"/>
          <w:right w:color="auto" w:space="0" w:sz="0" w:val="none"/>
          <w:between w:color="auto" w:space="0" w:sz="0" w:val="none"/>
        </w:pBdr>
        <w:spacing w:after="240" w:before="240" w:line="480" w:lineRule="auto"/>
        <w:rPr/>
      </w:pPr>
      <w:r w:rsidDel="00000000" w:rsidR="00000000" w:rsidRPr="00000000">
        <w:rPr>
          <w:rtl w:val="0"/>
        </w:rPr>
      </w:r>
    </w:p>
    <w:p w:rsidR="00000000" w:rsidDel="00000000" w:rsidP="00000000" w:rsidRDefault="00000000" w:rsidRPr="00000000" w14:paraId="00000251">
      <w:pPr>
        <w:pBdr>
          <w:top w:color="auto" w:space="0" w:sz="0" w:val="none"/>
          <w:bottom w:color="auto" w:space="0" w:sz="0" w:val="none"/>
          <w:right w:color="auto" w:space="0" w:sz="0" w:val="none"/>
          <w:between w:color="auto" w:space="0" w:sz="0" w:val="none"/>
        </w:pBdr>
        <w:spacing w:after="240" w:before="240" w:line="480" w:lineRule="auto"/>
        <w:jc w:val="both"/>
        <w:rPr>
          <w:b w:val="1"/>
        </w:rPr>
      </w:pPr>
      <w:r w:rsidDel="00000000" w:rsidR="00000000" w:rsidRPr="00000000">
        <w:rPr>
          <w:b w:val="1"/>
          <w:rtl w:val="0"/>
        </w:rPr>
        <w:t xml:space="preserve">Resolution:</w:t>
      </w:r>
    </w:p>
    <w:p w:rsidR="00000000" w:rsidDel="00000000" w:rsidP="00000000" w:rsidRDefault="00000000" w:rsidRPr="00000000" w14:paraId="00000252">
      <w:pPr>
        <w:numPr>
          <w:ilvl w:val="0"/>
          <w:numId w:val="32"/>
        </w:numPr>
        <w:pBdr>
          <w:top w:color="auto" w:space="0" w:sz="0" w:val="none"/>
          <w:bottom w:color="auto" w:space="0" w:sz="0" w:val="none"/>
          <w:right w:color="auto" w:space="0" w:sz="0" w:val="none"/>
          <w:between w:color="auto" w:space="0" w:sz="0" w:val="none"/>
        </w:pBdr>
        <w:spacing w:after="0" w:afterAutospacing="0" w:before="240" w:line="480" w:lineRule="auto"/>
        <w:ind w:left="720" w:hanging="360"/>
        <w:rPr/>
      </w:pPr>
      <w:r w:rsidDel="00000000" w:rsidR="00000000" w:rsidRPr="00000000">
        <w:rPr>
          <w:rtl w:val="0"/>
        </w:rPr>
        <w:t xml:space="preserve">Updated Supabase policies (auth.uid() = user_id) scoped by ride_id.</w:t>
      </w:r>
    </w:p>
    <w:p w:rsidR="00000000" w:rsidDel="00000000" w:rsidP="00000000" w:rsidRDefault="00000000" w:rsidRPr="00000000" w14:paraId="00000253">
      <w:pPr>
        <w:numPr>
          <w:ilvl w:val="0"/>
          <w:numId w:val="32"/>
        </w:numPr>
        <w:pBdr>
          <w:top w:color="auto" w:space="0" w:sz="0" w:val="none"/>
          <w:bottom w:color="auto" w:space="0" w:sz="0" w:val="none"/>
          <w:right w:color="auto" w:space="0" w:sz="0" w:val="none"/>
          <w:between w:color="auto" w:space="0" w:sz="0" w:val="none"/>
        </w:pBdr>
        <w:spacing w:after="0" w:afterAutospacing="0" w:before="0" w:beforeAutospacing="0" w:line="480" w:lineRule="auto"/>
        <w:ind w:left="720" w:hanging="360"/>
        <w:rPr/>
      </w:pPr>
      <w:r w:rsidDel="00000000" w:rsidR="00000000" w:rsidRPr="00000000">
        <w:rPr>
          <w:rtl w:val="0"/>
        </w:rPr>
        <w:t xml:space="preserve">Guarded state updates with if (mounted) checks.</w:t>
      </w:r>
    </w:p>
    <w:p w:rsidR="00000000" w:rsidDel="00000000" w:rsidP="00000000" w:rsidRDefault="00000000" w:rsidRPr="00000000" w14:paraId="00000254">
      <w:pPr>
        <w:numPr>
          <w:ilvl w:val="0"/>
          <w:numId w:val="32"/>
        </w:numPr>
        <w:pBdr>
          <w:top w:color="auto" w:space="0" w:sz="0" w:val="none"/>
          <w:bottom w:color="auto" w:space="0" w:sz="0" w:val="none"/>
          <w:right w:color="auto" w:space="0" w:sz="0" w:val="none"/>
          <w:between w:color="auto" w:space="0" w:sz="0" w:val="none"/>
        </w:pBdr>
        <w:spacing w:after="240" w:before="0" w:beforeAutospacing="0" w:line="480" w:lineRule="auto"/>
        <w:ind w:left="720" w:hanging="360"/>
        <w:rPr/>
      </w:pPr>
      <w:r w:rsidDel="00000000" w:rsidR="00000000" w:rsidRPr="00000000">
        <w:rPr>
          <w:rtl w:val="0"/>
        </w:rPr>
        <w:t xml:space="preserve">Implemented </w:t>
      </w:r>
      <w:r w:rsidDel="00000000" w:rsidR="00000000" w:rsidRPr="00000000">
        <w:rPr>
          <w:b w:val="1"/>
          <w:rtl w:val="0"/>
        </w:rPr>
        <w:t xml:space="preserve">runtime permission logic</w:t>
      </w:r>
      <w:r w:rsidDel="00000000" w:rsidR="00000000" w:rsidRPr="00000000">
        <w:rPr>
          <w:rtl w:val="0"/>
        </w:rPr>
        <w:t xml:space="preserve"> using Geolocator.requestPermission().</w:t>
      </w:r>
    </w:p>
    <w:p w:rsidR="00000000" w:rsidDel="00000000" w:rsidP="00000000" w:rsidRDefault="00000000" w:rsidRPr="00000000" w14:paraId="00000255">
      <w:pPr>
        <w:pBdr>
          <w:top w:color="auto" w:space="0" w:sz="0" w:val="none"/>
          <w:bottom w:color="auto" w:space="0" w:sz="0" w:val="none"/>
          <w:right w:color="auto" w:space="0" w:sz="0" w:val="none"/>
          <w:between w:color="auto" w:space="0" w:sz="0" w:val="none"/>
        </w:pBdr>
        <w:spacing w:after="240" w:before="240" w:line="480" w:lineRule="auto"/>
        <w:jc w:val="both"/>
        <w:rPr>
          <w:b w:val="1"/>
        </w:rPr>
      </w:pPr>
      <w:r w:rsidDel="00000000" w:rsidR="00000000" w:rsidRPr="00000000">
        <w:rPr>
          <w:b w:val="1"/>
          <w:rtl w:val="0"/>
        </w:rPr>
        <w:t xml:space="preserve">Output:</w:t>
      </w:r>
    </w:p>
    <w:p w:rsidR="00000000" w:rsidDel="00000000" w:rsidP="00000000" w:rsidRDefault="00000000" w:rsidRPr="00000000" w14:paraId="00000256">
      <w:pPr>
        <w:numPr>
          <w:ilvl w:val="0"/>
          <w:numId w:val="27"/>
        </w:numPr>
        <w:pBdr>
          <w:top w:color="auto" w:space="0" w:sz="0" w:val="none"/>
          <w:bottom w:color="auto" w:space="0" w:sz="0" w:val="none"/>
          <w:right w:color="auto" w:space="0" w:sz="0" w:val="none"/>
          <w:between w:color="auto" w:space="0" w:sz="0" w:val="none"/>
        </w:pBdr>
        <w:spacing w:after="0" w:afterAutospacing="0" w:before="240" w:line="480" w:lineRule="auto"/>
        <w:ind w:left="1440" w:hanging="360"/>
        <w:jc w:val="both"/>
        <w:rPr/>
      </w:pPr>
      <w:r w:rsidDel="00000000" w:rsidR="00000000" w:rsidRPr="00000000">
        <w:rPr>
          <w:rtl w:val="0"/>
        </w:rPr>
        <w:t xml:space="preserve">A fully functional real-time live tracking system.</w:t>
      </w:r>
    </w:p>
    <w:p w:rsidR="00000000" w:rsidDel="00000000" w:rsidP="00000000" w:rsidRDefault="00000000" w:rsidRPr="00000000" w14:paraId="00000257">
      <w:pPr>
        <w:numPr>
          <w:ilvl w:val="0"/>
          <w:numId w:val="27"/>
        </w:numPr>
        <w:pBdr>
          <w:top w:color="auto" w:space="0" w:sz="0" w:val="none"/>
          <w:bottom w:color="auto" w:space="0" w:sz="0" w:val="none"/>
          <w:right w:color="auto" w:space="0" w:sz="0" w:val="none"/>
          <w:between w:color="auto" w:space="0" w:sz="0" w:val="none"/>
        </w:pBdr>
        <w:spacing w:after="0" w:afterAutospacing="0" w:before="0" w:beforeAutospacing="0" w:line="480" w:lineRule="auto"/>
        <w:ind w:left="1440" w:hanging="360"/>
        <w:jc w:val="both"/>
        <w:rPr/>
      </w:pPr>
      <w:r w:rsidDel="00000000" w:rsidR="00000000" w:rsidRPr="00000000">
        <w:rPr>
          <w:rtl w:val="0"/>
        </w:rPr>
        <w:t xml:space="preserve">Drivers and passengers could both see each other in real time.</w:t>
      </w:r>
    </w:p>
    <w:p w:rsidR="00000000" w:rsidDel="00000000" w:rsidP="00000000" w:rsidRDefault="00000000" w:rsidRPr="00000000" w14:paraId="00000258">
      <w:pPr>
        <w:numPr>
          <w:ilvl w:val="0"/>
          <w:numId w:val="27"/>
        </w:numPr>
        <w:pBdr>
          <w:top w:color="auto" w:space="0" w:sz="0" w:val="none"/>
          <w:bottom w:color="auto" w:space="0" w:sz="0" w:val="none"/>
          <w:right w:color="auto" w:space="0" w:sz="0" w:val="none"/>
          <w:between w:color="auto" w:space="0" w:sz="0" w:val="none"/>
        </w:pBdr>
        <w:spacing w:after="0" w:afterAutospacing="0" w:before="0" w:beforeAutospacing="0" w:line="480" w:lineRule="auto"/>
        <w:ind w:left="1440" w:hanging="360"/>
        <w:jc w:val="both"/>
        <w:rPr/>
      </w:pPr>
      <w:r w:rsidDel="00000000" w:rsidR="00000000" w:rsidRPr="00000000">
        <w:rPr>
          <w:rtl w:val="0"/>
        </w:rPr>
        <w:t xml:space="preserve">End-to-end ride lifecycle flow (pending &gt; accepted &gt; en route&gt; completed) achieved.</w:t>
      </w:r>
    </w:p>
    <w:p w:rsidR="00000000" w:rsidDel="00000000" w:rsidP="00000000" w:rsidRDefault="00000000" w:rsidRPr="00000000" w14:paraId="00000259">
      <w:pPr>
        <w:numPr>
          <w:ilvl w:val="0"/>
          <w:numId w:val="27"/>
        </w:numPr>
        <w:pBdr>
          <w:top w:color="auto" w:space="0" w:sz="0" w:val="none"/>
          <w:bottom w:color="auto" w:space="0" w:sz="0" w:val="none"/>
          <w:right w:color="auto" w:space="0" w:sz="0" w:val="none"/>
          <w:between w:color="auto" w:space="0" w:sz="0" w:val="none"/>
        </w:pBdr>
        <w:spacing w:after="0" w:afterAutospacing="0" w:before="0" w:beforeAutospacing="0" w:line="480" w:lineRule="auto"/>
        <w:ind w:left="1440" w:hanging="360"/>
        <w:jc w:val="both"/>
        <w:rPr/>
      </w:pPr>
      <w:r w:rsidDel="00000000" w:rsidR="00000000" w:rsidRPr="00000000">
        <w:rPr/>
        <w:drawing>
          <wp:inline distB="114300" distT="114300" distL="114300" distR="114300">
            <wp:extent cx="1776340" cy="4062413"/>
            <wp:effectExtent b="0" l="0" r="0" t="0"/>
            <wp:docPr id="30"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1776340" cy="4062413"/>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pStyle w:val="Heading4"/>
        <w:keepNext w:val="0"/>
        <w:keepLines w:val="0"/>
        <w:numPr>
          <w:ilvl w:val="1"/>
          <w:numId w:val="27"/>
        </w:numPr>
        <w:pBdr>
          <w:top w:color="auto" w:space="0" w:sz="0" w:val="none"/>
          <w:bottom w:color="auto" w:space="0" w:sz="0" w:val="none"/>
          <w:right w:color="auto" w:space="0" w:sz="0" w:val="none"/>
          <w:between w:color="auto" w:space="0" w:sz="0" w:val="none"/>
        </w:pBdr>
        <w:spacing w:after="0" w:afterAutospacing="0" w:before="0" w:beforeAutospacing="0" w:line="480" w:lineRule="auto"/>
        <w:ind w:left="1440" w:hanging="360"/>
        <w:jc w:val="both"/>
        <w:rPr>
          <w:b w:val="1"/>
          <w:color w:val="666666"/>
          <w:sz w:val="22"/>
          <w:szCs w:val="22"/>
        </w:rPr>
      </w:pPr>
      <w:bookmarkStart w:colFirst="0" w:colLast="0" w:name="_533bk6td5ttv" w:id="43"/>
      <w:bookmarkEnd w:id="43"/>
      <w:r w:rsidDel="00000000" w:rsidR="00000000" w:rsidRPr="00000000">
        <w:rPr>
          <w:b w:val="1"/>
          <w:color w:val="000000"/>
          <w:sz w:val="22"/>
          <w:szCs w:val="22"/>
          <w:rtl w:val="0"/>
        </w:rPr>
        <w:t xml:space="preserve">Ride Information and Status</w:t>
      </w:r>
    </w:p>
    <w:p w:rsidR="00000000" w:rsidDel="00000000" w:rsidP="00000000" w:rsidRDefault="00000000" w:rsidRPr="00000000" w14:paraId="0000025B">
      <w:pPr>
        <w:numPr>
          <w:ilvl w:val="2"/>
          <w:numId w:val="27"/>
        </w:numPr>
        <w:pBdr>
          <w:top w:color="auto" w:space="0" w:sz="0" w:val="none"/>
          <w:bottom w:color="auto" w:space="0" w:sz="0" w:val="none"/>
          <w:right w:color="auto" w:space="0" w:sz="0" w:val="none"/>
          <w:between w:color="auto" w:space="0" w:sz="0" w:val="none"/>
        </w:pBdr>
        <w:spacing w:after="0" w:afterAutospacing="0" w:before="0" w:beforeAutospacing="0" w:line="480" w:lineRule="auto"/>
        <w:ind w:left="2160" w:hanging="360"/>
        <w:jc w:val="both"/>
        <w:rPr/>
      </w:pPr>
      <w:r w:rsidDel="00000000" w:rsidR="00000000" w:rsidRPr="00000000">
        <w:rPr>
          <w:rtl w:val="0"/>
        </w:rPr>
        <w:t xml:space="preserve">At the top of the interface, the current ride status is displayed using clear visual labels such as </w:t>
      </w:r>
      <w:r w:rsidDel="00000000" w:rsidR="00000000" w:rsidRPr="00000000">
        <w:rPr>
          <w:i w:val="1"/>
          <w:rtl w:val="0"/>
        </w:rPr>
        <w:t xml:space="preserve">EN ROUTE</w:t>
      </w:r>
      <w:r w:rsidDel="00000000" w:rsidR="00000000" w:rsidRPr="00000000">
        <w:rPr>
          <w:rtl w:val="0"/>
        </w:rPr>
        <w:t xml:space="preserve">, </w:t>
      </w:r>
      <w:r w:rsidDel="00000000" w:rsidR="00000000" w:rsidRPr="00000000">
        <w:rPr>
          <w:i w:val="1"/>
          <w:rtl w:val="0"/>
        </w:rPr>
        <w:t xml:space="preserve">ON HOLD</w:t>
      </w:r>
      <w:r w:rsidDel="00000000" w:rsidR="00000000" w:rsidRPr="00000000">
        <w:rPr>
          <w:rtl w:val="0"/>
        </w:rPr>
        <w:t xml:space="preserve">, or </w:t>
      </w:r>
      <w:r w:rsidDel="00000000" w:rsidR="00000000" w:rsidRPr="00000000">
        <w:rPr>
          <w:i w:val="1"/>
          <w:rtl w:val="0"/>
        </w:rPr>
        <w:t xml:space="preserve">COMPLETED</w:t>
      </w:r>
      <w:r w:rsidDel="00000000" w:rsidR="00000000" w:rsidRPr="00000000">
        <w:rPr>
          <w:rtl w:val="0"/>
        </w:rPr>
        <w:t xml:space="preserve">.</w:t>
        <w:br w:type="textWrapping"/>
        <w:t xml:space="preserve"> Below this, the passenger can see:</w:t>
      </w:r>
    </w:p>
    <w:p w:rsidR="00000000" w:rsidDel="00000000" w:rsidP="00000000" w:rsidRDefault="00000000" w:rsidRPr="00000000" w14:paraId="0000025C">
      <w:pPr>
        <w:numPr>
          <w:ilvl w:val="2"/>
          <w:numId w:val="27"/>
        </w:numPr>
        <w:pBdr>
          <w:top w:color="auto" w:space="0" w:sz="0" w:val="none"/>
          <w:bottom w:color="auto" w:space="0" w:sz="0" w:val="none"/>
          <w:right w:color="auto" w:space="0" w:sz="0" w:val="none"/>
          <w:between w:color="auto" w:space="0" w:sz="0" w:val="none"/>
        </w:pBdr>
        <w:spacing w:after="0" w:afterAutospacing="0" w:before="0" w:beforeAutospacing="0" w:line="480" w:lineRule="auto"/>
        <w:ind w:left="2160" w:hanging="360"/>
        <w:rPr/>
      </w:pPr>
      <w:r w:rsidDel="00000000" w:rsidR="00000000" w:rsidRPr="00000000">
        <w:rPr>
          <w:rtl w:val="0"/>
        </w:rPr>
        <w:t xml:space="preserve">The total fare amount and seat-sharing information.</w:t>
      </w:r>
    </w:p>
    <w:p w:rsidR="00000000" w:rsidDel="00000000" w:rsidP="00000000" w:rsidRDefault="00000000" w:rsidRPr="00000000" w14:paraId="0000025D">
      <w:pPr>
        <w:numPr>
          <w:ilvl w:val="2"/>
          <w:numId w:val="27"/>
        </w:numPr>
        <w:pBdr>
          <w:top w:color="auto" w:space="0" w:sz="0" w:val="none"/>
          <w:bottom w:color="auto" w:space="0" w:sz="0" w:val="none"/>
          <w:right w:color="auto" w:space="0" w:sz="0" w:val="none"/>
          <w:between w:color="auto" w:space="0" w:sz="0" w:val="none"/>
        </w:pBdr>
        <w:spacing w:after="0" w:afterAutospacing="0" w:before="0" w:beforeAutospacing="0" w:line="480" w:lineRule="auto"/>
        <w:ind w:left="2160" w:hanging="360"/>
        <w:rPr/>
      </w:pPr>
      <w:r w:rsidDel="00000000" w:rsidR="00000000" w:rsidRPr="00000000">
        <w:rPr>
          <w:rtl w:val="0"/>
        </w:rPr>
        <w:t xml:space="preserve">The number of active riders (for shared or carpooling rides).</w:t>
      </w:r>
    </w:p>
    <w:p w:rsidR="00000000" w:rsidDel="00000000" w:rsidP="00000000" w:rsidRDefault="00000000" w:rsidRPr="00000000" w14:paraId="0000025E">
      <w:pPr>
        <w:numPr>
          <w:ilvl w:val="2"/>
          <w:numId w:val="27"/>
        </w:numPr>
        <w:pBdr>
          <w:top w:color="auto" w:space="0" w:sz="0" w:val="none"/>
          <w:bottom w:color="auto" w:space="0" w:sz="0" w:val="none"/>
          <w:right w:color="auto" w:space="0" w:sz="0" w:val="none"/>
          <w:between w:color="auto" w:space="0" w:sz="0" w:val="none"/>
        </w:pBdr>
        <w:spacing w:after="0" w:afterAutospacing="0" w:before="0" w:beforeAutospacing="0" w:line="480" w:lineRule="auto"/>
        <w:ind w:left="2160" w:hanging="360"/>
        <w:rPr/>
      </w:pPr>
      <w:r w:rsidDel="00000000" w:rsidR="00000000" w:rsidRPr="00000000">
        <w:rPr>
          <w:rtl w:val="0"/>
        </w:rPr>
        <w:t xml:space="preserve">The passenger’s allocated seat and booking status.</w:t>
        <w:br w:type="textWrapping"/>
        <w:t xml:space="preserve"> These data points are automatically updated through Supabase real-time subscriptions linked to the ride_requests and ride_matches tables.</w:t>
        <w:br w:type="textWrapping"/>
      </w:r>
    </w:p>
    <w:p w:rsidR="00000000" w:rsidDel="00000000" w:rsidP="00000000" w:rsidRDefault="00000000" w:rsidRPr="00000000" w14:paraId="0000025F">
      <w:pPr>
        <w:pStyle w:val="Heading4"/>
        <w:keepNext w:val="0"/>
        <w:keepLines w:val="0"/>
        <w:numPr>
          <w:ilvl w:val="1"/>
          <w:numId w:val="27"/>
        </w:numPr>
        <w:pBdr>
          <w:top w:color="auto" w:space="0" w:sz="0" w:val="none"/>
          <w:bottom w:color="auto" w:space="0" w:sz="0" w:val="none"/>
          <w:right w:color="auto" w:space="0" w:sz="0" w:val="none"/>
          <w:between w:color="auto" w:space="0" w:sz="0" w:val="none"/>
        </w:pBdr>
        <w:spacing w:after="0" w:afterAutospacing="0" w:before="0" w:beforeAutospacing="0" w:line="480" w:lineRule="auto"/>
        <w:ind w:left="1440" w:hanging="360"/>
        <w:jc w:val="both"/>
        <w:rPr>
          <w:b w:val="1"/>
          <w:color w:val="666666"/>
          <w:sz w:val="22"/>
          <w:szCs w:val="22"/>
        </w:rPr>
      </w:pPr>
      <w:bookmarkStart w:colFirst="0" w:colLast="0" w:name="_pxj8c6ykmhq5" w:id="44"/>
      <w:bookmarkEnd w:id="44"/>
      <w:r w:rsidDel="00000000" w:rsidR="00000000" w:rsidRPr="00000000">
        <w:rPr>
          <w:b w:val="1"/>
          <w:color w:val="000000"/>
          <w:sz w:val="22"/>
          <w:szCs w:val="22"/>
          <w:rtl w:val="0"/>
        </w:rPr>
        <w:t xml:space="preserve">Live Map Tracking</w:t>
      </w:r>
    </w:p>
    <w:p w:rsidR="00000000" w:rsidDel="00000000" w:rsidP="00000000" w:rsidRDefault="00000000" w:rsidRPr="00000000" w14:paraId="00000260">
      <w:pPr>
        <w:numPr>
          <w:ilvl w:val="2"/>
          <w:numId w:val="27"/>
        </w:numPr>
        <w:pBdr>
          <w:top w:color="auto" w:space="0" w:sz="0" w:val="none"/>
          <w:bottom w:color="auto" w:space="0" w:sz="0" w:val="none"/>
          <w:right w:color="auto" w:space="0" w:sz="0" w:val="none"/>
          <w:between w:color="auto" w:space="0" w:sz="0" w:val="none"/>
        </w:pBdr>
        <w:spacing w:after="0" w:afterAutospacing="0" w:before="0" w:beforeAutospacing="0" w:line="480" w:lineRule="auto"/>
        <w:ind w:left="2160" w:hanging="360"/>
        <w:jc w:val="both"/>
        <w:rPr/>
      </w:pPr>
      <w:r w:rsidDel="00000000" w:rsidR="00000000" w:rsidRPr="00000000">
        <w:rPr>
          <w:rtl w:val="0"/>
        </w:rPr>
        <w:t xml:space="preserve">The map section provides an interactive visualization of the driver’s route, rendered via MapLibre GL and updated using live location data.</w:t>
        <w:br w:type="textWrapping"/>
        <w:t xml:space="preserve"> Color-coded markers represent:</w:t>
      </w:r>
    </w:p>
    <w:p w:rsidR="00000000" w:rsidDel="00000000" w:rsidP="00000000" w:rsidRDefault="00000000" w:rsidRPr="00000000" w14:paraId="00000261">
      <w:pPr>
        <w:numPr>
          <w:ilvl w:val="2"/>
          <w:numId w:val="27"/>
        </w:numPr>
        <w:pBdr>
          <w:top w:color="auto" w:space="0" w:sz="0" w:val="none"/>
          <w:bottom w:color="auto" w:space="0" w:sz="0" w:val="none"/>
          <w:right w:color="auto" w:space="0" w:sz="0" w:val="none"/>
          <w:between w:color="auto" w:space="0" w:sz="0" w:val="none"/>
        </w:pBdr>
        <w:spacing w:after="0" w:afterAutospacing="0" w:before="0" w:beforeAutospacing="0" w:line="480" w:lineRule="auto"/>
        <w:ind w:left="2160" w:hanging="360"/>
        <w:rPr/>
      </w:pPr>
      <w:r w:rsidDel="00000000" w:rsidR="00000000" w:rsidRPr="00000000">
        <w:rPr>
          <w:rtl w:val="0"/>
        </w:rPr>
        <w:t xml:space="preserve">Driver position</w:t>
      </w:r>
    </w:p>
    <w:p w:rsidR="00000000" w:rsidDel="00000000" w:rsidP="00000000" w:rsidRDefault="00000000" w:rsidRPr="00000000" w14:paraId="00000262">
      <w:pPr>
        <w:numPr>
          <w:ilvl w:val="2"/>
          <w:numId w:val="27"/>
        </w:numPr>
        <w:pBdr>
          <w:top w:color="auto" w:space="0" w:sz="0" w:val="none"/>
          <w:bottom w:color="auto" w:space="0" w:sz="0" w:val="none"/>
          <w:right w:color="auto" w:space="0" w:sz="0" w:val="none"/>
          <w:between w:color="auto" w:space="0" w:sz="0" w:val="none"/>
        </w:pBdr>
        <w:spacing w:after="0" w:afterAutospacing="0" w:before="0" w:beforeAutospacing="0" w:line="480" w:lineRule="auto"/>
        <w:ind w:left="2160" w:hanging="360"/>
        <w:rPr/>
      </w:pPr>
      <w:r w:rsidDel="00000000" w:rsidR="00000000" w:rsidRPr="00000000">
        <w:rPr>
          <w:rtl w:val="0"/>
        </w:rPr>
        <w:t xml:space="preserve">Pickup and drop-off points</w:t>
      </w:r>
    </w:p>
    <w:p w:rsidR="00000000" w:rsidDel="00000000" w:rsidP="00000000" w:rsidRDefault="00000000" w:rsidRPr="00000000" w14:paraId="00000263">
      <w:pPr>
        <w:numPr>
          <w:ilvl w:val="2"/>
          <w:numId w:val="27"/>
        </w:numPr>
        <w:pBdr>
          <w:top w:color="auto" w:space="0" w:sz="0" w:val="none"/>
          <w:bottom w:color="auto" w:space="0" w:sz="0" w:val="none"/>
          <w:right w:color="auto" w:space="0" w:sz="0" w:val="none"/>
          <w:between w:color="auto" w:space="0" w:sz="0" w:val="none"/>
        </w:pBdr>
        <w:spacing w:after="0" w:afterAutospacing="0" w:before="0" w:beforeAutospacing="0" w:line="480" w:lineRule="auto"/>
        <w:ind w:left="2160" w:hanging="360"/>
        <w:rPr/>
      </w:pPr>
      <w:r w:rsidDel="00000000" w:rsidR="00000000" w:rsidRPr="00000000">
        <w:rPr>
          <w:rtl w:val="0"/>
        </w:rPr>
        <w:t xml:space="preserve">Passenger route path</w:t>
      </w:r>
    </w:p>
    <w:p w:rsidR="00000000" w:rsidDel="00000000" w:rsidP="00000000" w:rsidRDefault="00000000" w:rsidRPr="00000000" w14:paraId="00000264">
      <w:pPr>
        <w:numPr>
          <w:ilvl w:val="2"/>
          <w:numId w:val="27"/>
        </w:numPr>
        <w:pBdr>
          <w:top w:color="auto" w:space="0" w:sz="0" w:val="none"/>
          <w:bottom w:color="auto" w:space="0" w:sz="0" w:val="none"/>
          <w:right w:color="auto" w:space="0" w:sz="0" w:val="none"/>
          <w:between w:color="auto" w:space="0" w:sz="0" w:val="none"/>
        </w:pBdr>
        <w:spacing w:after="0" w:afterAutospacing="0" w:before="0" w:beforeAutospacing="0" w:line="480" w:lineRule="auto"/>
        <w:ind w:left="2160" w:hanging="360"/>
        <w:jc w:val="both"/>
        <w:rPr/>
      </w:pPr>
      <w:r w:rsidDel="00000000" w:rsidR="00000000" w:rsidRPr="00000000">
        <w:rPr>
          <w:rtl w:val="0"/>
        </w:rPr>
        <w:t xml:space="preserve">This integration allows passengers to monitor ride progress accurately, ensuring safety and transparency during the trip.</w:t>
      </w:r>
    </w:p>
    <w:p w:rsidR="00000000" w:rsidDel="00000000" w:rsidP="00000000" w:rsidRDefault="00000000" w:rsidRPr="00000000" w14:paraId="00000265">
      <w:pPr>
        <w:pStyle w:val="Heading4"/>
        <w:keepNext w:val="0"/>
        <w:keepLines w:val="0"/>
        <w:numPr>
          <w:ilvl w:val="1"/>
          <w:numId w:val="27"/>
        </w:numPr>
        <w:pBdr>
          <w:top w:color="auto" w:space="0" w:sz="0" w:val="none"/>
          <w:bottom w:color="auto" w:space="0" w:sz="0" w:val="none"/>
          <w:right w:color="auto" w:space="0" w:sz="0" w:val="none"/>
          <w:between w:color="auto" w:space="0" w:sz="0" w:val="none"/>
        </w:pBdr>
        <w:spacing w:after="0" w:afterAutospacing="0" w:before="0" w:beforeAutospacing="0" w:line="480" w:lineRule="auto"/>
        <w:ind w:left="1440" w:hanging="360"/>
        <w:jc w:val="both"/>
        <w:rPr>
          <w:b w:val="1"/>
          <w:color w:val="666666"/>
          <w:sz w:val="22"/>
          <w:szCs w:val="22"/>
        </w:rPr>
      </w:pPr>
      <w:bookmarkStart w:colFirst="0" w:colLast="0" w:name="_wuhyseoaoadz" w:id="45"/>
      <w:bookmarkEnd w:id="45"/>
      <w:r w:rsidDel="00000000" w:rsidR="00000000" w:rsidRPr="00000000">
        <w:rPr>
          <w:b w:val="1"/>
          <w:color w:val="000000"/>
          <w:sz w:val="22"/>
          <w:szCs w:val="22"/>
          <w:rtl w:val="0"/>
        </w:rPr>
        <w:t xml:space="preserve">Driver Details and Fare Breakdown</w:t>
      </w:r>
    </w:p>
    <w:p w:rsidR="00000000" w:rsidDel="00000000" w:rsidP="00000000" w:rsidRDefault="00000000" w:rsidRPr="00000000" w14:paraId="00000266">
      <w:pPr>
        <w:numPr>
          <w:ilvl w:val="2"/>
          <w:numId w:val="27"/>
        </w:numPr>
        <w:pBdr>
          <w:top w:color="auto" w:space="0" w:sz="0" w:val="none"/>
          <w:bottom w:color="auto" w:space="0" w:sz="0" w:val="none"/>
          <w:right w:color="auto" w:space="0" w:sz="0" w:val="none"/>
          <w:between w:color="auto" w:space="0" w:sz="0" w:val="none"/>
        </w:pBdr>
        <w:spacing w:after="0" w:afterAutospacing="0" w:before="0" w:beforeAutospacing="0" w:line="480" w:lineRule="auto"/>
        <w:ind w:left="2160" w:hanging="360"/>
        <w:jc w:val="both"/>
        <w:rPr/>
      </w:pPr>
      <w:r w:rsidDel="00000000" w:rsidR="00000000" w:rsidRPr="00000000">
        <w:rPr>
          <w:rtl w:val="0"/>
        </w:rPr>
        <w:t xml:space="preserve">The lower section displays driver information (e.g., </w:t>
      </w:r>
      <w:r w:rsidDel="00000000" w:rsidR="00000000" w:rsidRPr="00000000">
        <w:rPr>
          <w:i w:val="1"/>
          <w:rtl w:val="0"/>
        </w:rPr>
        <w:t xml:space="preserve">Vince Fernandez – Driver</w:t>
      </w:r>
      <w:r w:rsidDel="00000000" w:rsidR="00000000" w:rsidRPr="00000000">
        <w:rPr>
          <w:rtl w:val="0"/>
        </w:rPr>
        <w:t xml:space="preserve">) along with a fare breakdown based on distance and estimated travel time.</w:t>
        <w:br w:type="textWrapping"/>
        <w:t xml:space="preserve"> The formula used is:</w:t>
      </w:r>
    </w:p>
    <w:p w:rsidR="00000000" w:rsidDel="00000000" w:rsidP="00000000" w:rsidRDefault="00000000" w:rsidRPr="00000000" w14:paraId="00000267">
      <w:pPr>
        <w:numPr>
          <w:ilvl w:val="2"/>
          <w:numId w:val="27"/>
        </w:numPr>
        <w:pBdr>
          <w:top w:color="auto" w:space="0" w:sz="0" w:val="none"/>
          <w:bottom w:color="auto" w:space="0" w:sz="0" w:val="none"/>
          <w:right w:color="auto" w:space="0" w:sz="0" w:val="none"/>
          <w:between w:color="auto" w:space="0" w:sz="0" w:val="none"/>
        </w:pBdr>
        <w:spacing w:after="0" w:afterAutospacing="0" w:before="0" w:beforeAutospacing="0" w:line="480" w:lineRule="auto"/>
        <w:ind w:left="2160" w:right="600" w:hanging="360"/>
        <w:jc w:val="both"/>
        <w:rPr/>
      </w:pPr>
      <w:r w:rsidDel="00000000" w:rsidR="00000000" w:rsidRPr="00000000">
        <w:rPr>
          <w:rtl w:val="0"/>
        </w:rPr>
        <w:t xml:space="preserve">Fare = Base + (Distance × Rate per km) + (Duration × Rate per min)</w:t>
        <w:br w:type="textWrapping"/>
        <w:t xml:space="preserve"> This computation dynamically updates based on route recalculations or real-time distance tracking.</w:t>
      </w:r>
    </w:p>
    <w:p w:rsidR="00000000" w:rsidDel="00000000" w:rsidP="00000000" w:rsidRDefault="00000000" w:rsidRPr="00000000" w14:paraId="00000268">
      <w:pPr>
        <w:pStyle w:val="Heading4"/>
        <w:keepNext w:val="0"/>
        <w:keepLines w:val="0"/>
        <w:numPr>
          <w:ilvl w:val="1"/>
          <w:numId w:val="27"/>
        </w:numPr>
        <w:pBdr>
          <w:top w:color="auto" w:space="0" w:sz="0" w:val="none"/>
          <w:bottom w:color="auto" w:space="0" w:sz="0" w:val="none"/>
          <w:right w:color="auto" w:space="0" w:sz="0" w:val="none"/>
          <w:between w:color="auto" w:space="0" w:sz="0" w:val="none"/>
        </w:pBdr>
        <w:spacing w:after="0" w:afterAutospacing="0" w:before="0" w:beforeAutospacing="0" w:line="480" w:lineRule="auto"/>
        <w:ind w:left="1440" w:hanging="360"/>
        <w:jc w:val="both"/>
        <w:rPr>
          <w:b w:val="1"/>
          <w:color w:val="666666"/>
          <w:sz w:val="22"/>
          <w:szCs w:val="22"/>
        </w:rPr>
      </w:pPr>
      <w:bookmarkStart w:colFirst="0" w:colLast="0" w:name="_krb3doc8rcea" w:id="46"/>
      <w:bookmarkEnd w:id="46"/>
      <w:r w:rsidDel="00000000" w:rsidR="00000000" w:rsidRPr="00000000">
        <w:rPr>
          <w:b w:val="1"/>
          <w:color w:val="000000"/>
          <w:sz w:val="22"/>
          <w:szCs w:val="22"/>
          <w:rtl w:val="0"/>
        </w:rPr>
        <w:t xml:space="preserve">Safety and Support Features</w:t>
      </w:r>
    </w:p>
    <w:p w:rsidR="00000000" w:rsidDel="00000000" w:rsidP="00000000" w:rsidRDefault="00000000" w:rsidRPr="00000000" w14:paraId="00000269">
      <w:pPr>
        <w:numPr>
          <w:ilvl w:val="2"/>
          <w:numId w:val="27"/>
        </w:numPr>
        <w:pBdr>
          <w:top w:color="auto" w:space="0" w:sz="0" w:val="none"/>
          <w:bottom w:color="auto" w:space="0" w:sz="0" w:val="none"/>
          <w:right w:color="auto" w:space="0" w:sz="0" w:val="none"/>
          <w:between w:color="auto" w:space="0" w:sz="0" w:val="none"/>
        </w:pBdr>
        <w:spacing w:after="240" w:before="0" w:beforeAutospacing="0" w:line="480" w:lineRule="auto"/>
        <w:ind w:left="2160" w:hanging="360"/>
        <w:jc w:val="both"/>
        <w:rPr/>
      </w:pPr>
      <w:r w:rsidDel="00000000" w:rsidR="00000000" w:rsidRPr="00000000">
        <w:rPr>
          <w:rtl w:val="0"/>
        </w:rPr>
        <w:t xml:space="preserve">The interface includes a prominent SOS button, allowing passengers to quickly report emergencies or request assistance during a ride. The Details button provides further trip information, such as booking timestamp, payment status, and driver rating.</w:t>
      </w:r>
    </w:p>
    <w:p w:rsidR="00000000" w:rsidDel="00000000" w:rsidP="00000000" w:rsidRDefault="00000000" w:rsidRPr="00000000" w14:paraId="0000026A">
      <w:pPr>
        <w:pStyle w:val="Heading3"/>
        <w:pBdr>
          <w:top w:color="auto" w:space="0" w:sz="0" w:val="none"/>
          <w:bottom w:color="auto" w:space="0" w:sz="0" w:val="none"/>
          <w:right w:color="auto" w:space="0" w:sz="0" w:val="none"/>
          <w:between w:color="auto" w:space="0" w:sz="0" w:val="none"/>
        </w:pBdr>
        <w:spacing w:after="240" w:before="240" w:line="480" w:lineRule="auto"/>
        <w:jc w:val="both"/>
        <w:rPr/>
      </w:pPr>
      <w:bookmarkStart w:colFirst="0" w:colLast="0" w:name="_a6guva62b2sv" w:id="47"/>
      <w:bookmarkEnd w:id="47"/>
      <w:r w:rsidDel="00000000" w:rsidR="00000000" w:rsidRPr="00000000">
        <w:rPr>
          <w:rtl w:val="0"/>
        </w:rPr>
        <w:t xml:space="preserve">Fare Computation and Dynamic Pricing Logic</w:t>
      </w:r>
    </w:p>
    <w:p w:rsidR="00000000" w:rsidDel="00000000" w:rsidP="00000000" w:rsidRDefault="00000000" w:rsidRPr="00000000" w14:paraId="0000026B">
      <w:pPr>
        <w:keepNext w:val="0"/>
        <w:keepLines w:val="0"/>
        <w:numPr>
          <w:ilvl w:val="0"/>
          <w:numId w:val="55"/>
        </w:numPr>
        <w:spacing w:after="0" w:afterAutospacing="0" w:line="480" w:lineRule="auto"/>
        <w:ind w:left="720" w:hanging="360"/>
        <w:jc w:val="left"/>
        <w:rPr>
          <w:b w:val="1"/>
          <w:u w:val="none"/>
        </w:rPr>
      </w:pPr>
      <w:r w:rsidDel="00000000" w:rsidR="00000000" w:rsidRPr="00000000">
        <w:rPr>
          <w:b w:val="1"/>
          <w:rtl w:val="0"/>
        </w:rPr>
        <w:t xml:space="preserve">Linked Objectives:</w:t>
      </w:r>
    </w:p>
    <w:p w:rsidR="00000000" w:rsidDel="00000000" w:rsidP="00000000" w:rsidRDefault="00000000" w:rsidRPr="00000000" w14:paraId="0000026C">
      <w:pPr>
        <w:numPr>
          <w:ilvl w:val="1"/>
          <w:numId w:val="55"/>
        </w:numPr>
        <w:spacing w:after="0" w:afterAutospacing="0" w:before="0" w:beforeAutospacing="0" w:line="480" w:lineRule="auto"/>
        <w:ind w:left="1440" w:hanging="360"/>
      </w:pPr>
      <w:r w:rsidDel="00000000" w:rsidR="00000000" w:rsidRPr="00000000">
        <w:rPr>
          <w:b w:val="1"/>
          <w:rtl w:val="0"/>
        </w:rPr>
        <w:t xml:space="preserve">RO3:</w:t>
      </w:r>
      <w:r w:rsidDel="00000000" w:rsidR="00000000" w:rsidRPr="00000000">
        <w:rPr>
          <w:rtl w:val="0"/>
        </w:rPr>
        <w:t xml:space="preserve"> Integrate real-time ride tracking and status updates.</w:t>
      </w:r>
    </w:p>
    <w:p w:rsidR="00000000" w:rsidDel="00000000" w:rsidP="00000000" w:rsidRDefault="00000000" w:rsidRPr="00000000" w14:paraId="0000026D">
      <w:pPr>
        <w:numPr>
          <w:ilvl w:val="1"/>
          <w:numId w:val="55"/>
        </w:numPr>
        <w:spacing w:after="0" w:afterAutospacing="0" w:before="0" w:beforeAutospacing="0" w:line="480" w:lineRule="auto"/>
        <w:ind w:left="1440" w:hanging="360"/>
      </w:pPr>
      <w:r w:rsidDel="00000000" w:rsidR="00000000" w:rsidRPr="00000000">
        <w:rPr>
          <w:b w:val="1"/>
          <w:rtl w:val="0"/>
        </w:rPr>
        <w:t xml:space="preserve">RO4:</w:t>
      </w:r>
      <w:r w:rsidDel="00000000" w:rsidR="00000000" w:rsidRPr="00000000">
        <w:rPr>
          <w:rtl w:val="0"/>
        </w:rPr>
        <w:t xml:space="preserve"> Implement safety and communication mechanisms.</w:t>
      </w:r>
    </w:p>
    <w:p w:rsidR="00000000" w:rsidDel="00000000" w:rsidP="00000000" w:rsidRDefault="00000000" w:rsidRPr="00000000" w14:paraId="0000026E">
      <w:pPr>
        <w:numPr>
          <w:ilvl w:val="1"/>
          <w:numId w:val="55"/>
        </w:numPr>
        <w:spacing w:after="240" w:before="0" w:beforeAutospacing="0" w:line="480" w:lineRule="auto"/>
        <w:ind w:left="1440" w:hanging="360"/>
      </w:pPr>
      <w:r w:rsidDel="00000000" w:rsidR="00000000" w:rsidRPr="00000000">
        <w:rPr>
          <w:b w:val="1"/>
          <w:rtl w:val="0"/>
        </w:rPr>
        <w:t xml:space="preserve">RO5:</w:t>
      </w:r>
      <w:r w:rsidDel="00000000" w:rsidR="00000000" w:rsidRPr="00000000">
        <w:rPr>
          <w:rtl w:val="0"/>
        </w:rPr>
        <w:t xml:space="preserve"> Evaluate usability, performance, and user acceptance.</w:t>
      </w:r>
    </w:p>
    <w:p w:rsidR="00000000" w:rsidDel="00000000" w:rsidP="00000000" w:rsidRDefault="00000000" w:rsidRPr="00000000" w14:paraId="0000026F">
      <w:pPr>
        <w:spacing w:after="240" w:before="240" w:line="480" w:lineRule="auto"/>
        <w:jc w:val="both"/>
        <w:rPr/>
      </w:pPr>
      <w:r w:rsidDel="00000000" w:rsidR="00000000" w:rsidRPr="00000000">
        <w:rPr>
          <w:rtl w:val="0"/>
        </w:rPr>
        <w:t xml:space="preserve">This is</w:t>
      </w:r>
      <w:r w:rsidDel="00000000" w:rsidR="00000000" w:rsidRPr="00000000">
        <w:rPr>
          <w:rtl w:val="0"/>
        </w:rPr>
        <w:t xml:space="preserve"> GoDavao’s dynamic fare computation system, ensuring pricing fairness, transparency, and adaptability to real-time travel conditions. The module automatically calculates fares based on distance, time, seat allocation, surge conditions, and night differentials, while maintaining equity for shared, group, and pakyaw bookings. By integrating live surge logic and discount tiers, the system simulates real-world pricing models used by transport platforms while remaining optimized for Davao City’s traffic and weather contexts.</w:t>
      </w:r>
    </w:p>
    <w:p w:rsidR="00000000" w:rsidDel="00000000" w:rsidP="00000000" w:rsidRDefault="00000000" w:rsidRPr="00000000" w14:paraId="00000270">
      <w:pPr>
        <w:keepNext w:val="0"/>
        <w:keepLines w:val="0"/>
        <w:numPr>
          <w:ilvl w:val="0"/>
          <w:numId w:val="10"/>
        </w:numPr>
        <w:spacing w:after="0" w:afterAutospacing="0" w:line="480" w:lineRule="auto"/>
        <w:ind w:left="720" w:hanging="360"/>
        <w:rPr>
          <w:b w:val="1"/>
        </w:rPr>
      </w:pPr>
      <w:r w:rsidDel="00000000" w:rsidR="00000000" w:rsidRPr="00000000">
        <w:rPr>
          <w:b w:val="1"/>
          <w:rtl w:val="0"/>
        </w:rPr>
        <w:t xml:space="preserve">Technologies Implemented</w:t>
      </w:r>
    </w:p>
    <w:p w:rsidR="00000000" w:rsidDel="00000000" w:rsidP="00000000" w:rsidRDefault="00000000" w:rsidRPr="00000000" w14:paraId="00000271">
      <w:pPr>
        <w:numPr>
          <w:ilvl w:val="1"/>
          <w:numId w:val="10"/>
        </w:numPr>
        <w:spacing w:after="0" w:afterAutospacing="0" w:before="0" w:beforeAutospacing="0" w:line="480" w:lineRule="auto"/>
        <w:ind w:left="1440" w:hanging="360"/>
        <w:rPr/>
      </w:pPr>
      <w:r w:rsidDel="00000000" w:rsidR="00000000" w:rsidRPr="00000000">
        <w:rPr>
          <w:b w:val="1"/>
          <w:rtl w:val="0"/>
        </w:rPr>
        <w:t xml:space="preserve">Dart (Core Logic):</w:t>
      </w:r>
      <w:r w:rsidDel="00000000" w:rsidR="00000000" w:rsidRPr="00000000">
        <w:rPr>
          <w:rtl w:val="0"/>
        </w:rPr>
        <w:t xml:space="preserve"> Custom </w:t>
      </w:r>
      <w:r w:rsidDel="00000000" w:rsidR="00000000" w:rsidRPr="00000000">
        <w:rPr>
          <w:rtl w:val="0"/>
        </w:rPr>
        <w:t xml:space="preserve">FareService</w:t>
      </w:r>
      <w:r w:rsidDel="00000000" w:rsidR="00000000" w:rsidRPr="00000000">
        <w:rPr>
          <w:rtl w:val="0"/>
        </w:rPr>
        <w:t xml:space="preserve"> and </w:t>
      </w:r>
      <w:r w:rsidDel="00000000" w:rsidR="00000000" w:rsidRPr="00000000">
        <w:rPr>
          <w:rtl w:val="0"/>
        </w:rPr>
        <w:t xml:space="preserve">FareRules</w:t>
      </w:r>
      <w:r w:rsidDel="00000000" w:rsidR="00000000" w:rsidRPr="00000000">
        <w:rPr>
          <w:rtl w:val="0"/>
        </w:rPr>
        <w:t xml:space="preserve"> classes for dynamic computation.</w:t>
      </w:r>
    </w:p>
    <w:p w:rsidR="00000000" w:rsidDel="00000000" w:rsidP="00000000" w:rsidRDefault="00000000" w:rsidRPr="00000000" w14:paraId="00000272">
      <w:pPr>
        <w:numPr>
          <w:ilvl w:val="1"/>
          <w:numId w:val="10"/>
        </w:numPr>
        <w:spacing w:after="0" w:afterAutospacing="0" w:before="0" w:beforeAutospacing="0" w:line="480" w:lineRule="auto"/>
        <w:ind w:left="1440" w:hanging="360"/>
        <w:rPr/>
      </w:pPr>
      <w:r w:rsidDel="00000000" w:rsidR="00000000" w:rsidRPr="00000000">
        <w:rPr>
          <w:b w:val="1"/>
          <w:rtl w:val="0"/>
        </w:rPr>
        <w:t xml:space="preserve">Supabase RPC Integration:</w:t>
      </w:r>
      <w:r w:rsidDel="00000000" w:rsidR="00000000" w:rsidRPr="00000000">
        <w:rPr>
          <w:rtl w:val="0"/>
        </w:rPr>
        <w:t xml:space="preserve"> For seat aggregation (</w:t>
      </w:r>
      <w:r w:rsidDel="00000000" w:rsidR="00000000" w:rsidRPr="00000000">
        <w:rPr>
          <w:rtl w:val="0"/>
        </w:rPr>
        <w:t xml:space="preserve">carpool_seats_for_route</w:t>
      </w:r>
      <w:r w:rsidDel="00000000" w:rsidR="00000000" w:rsidRPr="00000000">
        <w:rPr>
          <w:rtl w:val="0"/>
        </w:rPr>
        <w:t xml:space="preserve">) and re-pricing synchronization.</w:t>
      </w:r>
    </w:p>
    <w:p w:rsidR="00000000" w:rsidDel="00000000" w:rsidP="00000000" w:rsidRDefault="00000000" w:rsidRPr="00000000" w14:paraId="00000273">
      <w:pPr>
        <w:numPr>
          <w:ilvl w:val="1"/>
          <w:numId w:val="10"/>
        </w:numPr>
        <w:spacing w:after="0" w:afterAutospacing="0" w:before="0" w:beforeAutospacing="0" w:line="480" w:lineRule="auto"/>
        <w:ind w:left="1440" w:hanging="360"/>
        <w:rPr/>
      </w:pPr>
      <w:r w:rsidDel="00000000" w:rsidR="00000000" w:rsidRPr="00000000">
        <w:rPr>
          <w:b w:val="1"/>
          <w:rtl w:val="0"/>
        </w:rPr>
        <w:t xml:space="preserve">OSRM (Open Source Routing Machine):</w:t>
      </w:r>
      <w:r w:rsidDel="00000000" w:rsidR="00000000" w:rsidRPr="00000000">
        <w:rPr>
          <w:rtl w:val="0"/>
        </w:rPr>
        <w:t xml:space="preserve"> Provided real distance and time estimation between pickup and destination.</w:t>
      </w:r>
    </w:p>
    <w:p w:rsidR="00000000" w:rsidDel="00000000" w:rsidP="00000000" w:rsidRDefault="00000000" w:rsidRPr="00000000" w14:paraId="00000274">
      <w:pPr>
        <w:numPr>
          <w:ilvl w:val="1"/>
          <w:numId w:val="10"/>
        </w:numPr>
        <w:spacing w:after="0" w:afterAutospacing="0" w:before="0" w:beforeAutospacing="0" w:line="480" w:lineRule="auto"/>
        <w:ind w:left="1440" w:hanging="360"/>
        <w:rPr/>
      </w:pPr>
      <w:r w:rsidDel="00000000" w:rsidR="00000000" w:rsidRPr="00000000">
        <w:rPr>
          <w:b w:val="1"/>
          <w:rtl w:val="0"/>
        </w:rPr>
        <w:t xml:space="preserve">Open-Meteo API (via WeatherService):</w:t>
      </w:r>
      <w:r w:rsidDel="00000000" w:rsidR="00000000" w:rsidRPr="00000000">
        <w:rPr>
          <w:rtl w:val="0"/>
        </w:rPr>
        <w:t xml:space="preserve"> Supplied real-time weather data to enable surge adjustments during rain.</w:t>
      </w:r>
    </w:p>
    <w:p w:rsidR="00000000" w:rsidDel="00000000" w:rsidP="00000000" w:rsidRDefault="00000000" w:rsidRPr="00000000" w14:paraId="00000275">
      <w:pPr>
        <w:numPr>
          <w:ilvl w:val="1"/>
          <w:numId w:val="10"/>
        </w:numPr>
        <w:spacing w:after="0" w:afterAutospacing="0" w:before="0" w:beforeAutospacing="0" w:line="480" w:lineRule="auto"/>
        <w:ind w:left="1440" w:hanging="360"/>
        <w:rPr>
          <w:u w:val="none"/>
        </w:rPr>
      </w:pPr>
      <w:r w:rsidDel="00000000" w:rsidR="00000000" w:rsidRPr="00000000">
        <w:rPr>
          <w:b w:val="1"/>
          <w:rtl w:val="0"/>
        </w:rPr>
        <w:t xml:space="preserve">DavaoSurgeConfig:</w:t>
      </w:r>
      <w:r w:rsidDel="00000000" w:rsidR="00000000" w:rsidRPr="00000000">
        <w:rPr>
          <w:rtl w:val="0"/>
        </w:rPr>
        <w:t xml:space="preserve"> Applied contextual surge multipliers for peak hours, late-night rides, and rainfall conditions.</w:t>
      </w:r>
    </w:p>
    <w:p w:rsidR="00000000" w:rsidDel="00000000" w:rsidP="00000000" w:rsidRDefault="00000000" w:rsidRPr="00000000" w14:paraId="00000276">
      <w:pPr>
        <w:numPr>
          <w:ilvl w:val="0"/>
          <w:numId w:val="10"/>
        </w:numPr>
        <w:spacing w:after="0" w:afterAutospacing="0" w:before="0" w:beforeAutospacing="0" w:line="480" w:lineRule="auto"/>
        <w:ind w:left="720" w:hanging="360"/>
        <w:rPr>
          <w:b w:val="1"/>
        </w:rPr>
      </w:pPr>
      <w:r w:rsidDel="00000000" w:rsidR="00000000" w:rsidRPr="00000000">
        <w:rPr>
          <w:b w:val="1"/>
          <w:rtl w:val="0"/>
        </w:rPr>
        <w:t xml:space="preserve">Activities</w:t>
      </w:r>
    </w:p>
    <w:p w:rsidR="00000000" w:rsidDel="00000000" w:rsidP="00000000" w:rsidRDefault="00000000" w:rsidRPr="00000000" w14:paraId="00000277">
      <w:pPr>
        <w:numPr>
          <w:ilvl w:val="1"/>
          <w:numId w:val="10"/>
        </w:numPr>
        <w:spacing w:after="0" w:afterAutospacing="0" w:before="0" w:beforeAutospacing="0" w:line="480" w:lineRule="auto"/>
        <w:ind w:left="1440" w:hanging="360"/>
        <w:rPr/>
      </w:pPr>
      <w:r w:rsidDel="00000000" w:rsidR="00000000" w:rsidRPr="00000000">
        <w:rPr>
          <w:rtl w:val="0"/>
        </w:rPr>
        <w:t xml:space="preserve">Developed </w:t>
      </w:r>
      <w:r w:rsidDel="00000000" w:rsidR="00000000" w:rsidRPr="00000000">
        <w:rPr>
          <w:rtl w:val="0"/>
        </w:rPr>
        <w:t xml:space="preserve">FareService</w:t>
      </w:r>
      <w:r w:rsidDel="00000000" w:rsidR="00000000" w:rsidRPr="00000000">
        <w:rPr>
          <w:rtl w:val="0"/>
        </w:rPr>
        <w:t xml:space="preserve"> to modularize pricing logic.</w:t>
      </w:r>
    </w:p>
    <w:p w:rsidR="00000000" w:rsidDel="00000000" w:rsidP="00000000" w:rsidRDefault="00000000" w:rsidRPr="00000000" w14:paraId="00000278">
      <w:pPr>
        <w:numPr>
          <w:ilvl w:val="1"/>
          <w:numId w:val="10"/>
        </w:numPr>
        <w:spacing w:after="0" w:afterAutospacing="0" w:before="0" w:beforeAutospacing="0" w:line="480" w:lineRule="auto"/>
        <w:ind w:left="1440" w:hanging="360"/>
        <w:rPr/>
      </w:pPr>
      <w:r w:rsidDel="00000000" w:rsidR="00000000" w:rsidRPr="00000000">
        <w:rPr>
          <w:rtl w:val="0"/>
        </w:rPr>
        <w:t xml:space="preserve">Integrated </w:t>
      </w:r>
      <w:r w:rsidDel="00000000" w:rsidR="00000000" w:rsidRPr="00000000">
        <w:rPr>
          <w:b w:val="1"/>
          <w:rtl w:val="0"/>
        </w:rPr>
        <w:t xml:space="preserve">three pricing modes:</w:t>
      </w:r>
    </w:p>
    <w:p w:rsidR="00000000" w:rsidDel="00000000" w:rsidP="00000000" w:rsidRDefault="00000000" w:rsidRPr="00000000" w14:paraId="00000279">
      <w:pPr>
        <w:numPr>
          <w:ilvl w:val="2"/>
          <w:numId w:val="10"/>
        </w:numPr>
        <w:spacing w:after="0" w:afterAutospacing="0" w:before="0" w:beforeAutospacing="0" w:line="480" w:lineRule="auto"/>
        <w:ind w:left="2160" w:hanging="360"/>
        <w:rPr/>
      </w:pPr>
      <w:r w:rsidDel="00000000" w:rsidR="00000000" w:rsidRPr="00000000">
        <w:rPr>
          <w:rtl w:val="0"/>
        </w:rPr>
        <w:t xml:space="preserve">shared</w:t>
      </w:r>
      <w:r w:rsidDel="00000000" w:rsidR="00000000" w:rsidRPr="00000000">
        <w:rPr>
          <w:rtl w:val="0"/>
        </w:rPr>
        <w:t xml:space="preserve"> – default per-seat model (with carpool discount).</w:t>
      </w:r>
    </w:p>
    <w:p w:rsidR="00000000" w:rsidDel="00000000" w:rsidP="00000000" w:rsidRDefault="00000000" w:rsidRPr="00000000" w14:paraId="0000027A">
      <w:pPr>
        <w:numPr>
          <w:ilvl w:val="2"/>
          <w:numId w:val="10"/>
        </w:numPr>
        <w:spacing w:after="0" w:afterAutospacing="0" w:before="0" w:beforeAutospacing="0" w:line="480" w:lineRule="auto"/>
        <w:ind w:left="2160" w:hanging="360"/>
        <w:rPr/>
      </w:pPr>
      <w:r w:rsidDel="00000000" w:rsidR="00000000" w:rsidRPr="00000000">
        <w:rPr>
          <w:rtl w:val="0"/>
        </w:rPr>
        <w:t xml:space="preserve">groupFlat</w:t>
      </w:r>
      <w:r w:rsidDel="00000000" w:rsidR="00000000" w:rsidRPr="00000000">
        <w:rPr>
          <w:rtl w:val="0"/>
        </w:rPr>
        <w:t xml:space="preserve"> – fixed fare for one payer across multiple seats.</w:t>
      </w:r>
    </w:p>
    <w:p w:rsidR="00000000" w:rsidDel="00000000" w:rsidP="00000000" w:rsidRDefault="00000000" w:rsidRPr="00000000" w14:paraId="0000027B">
      <w:pPr>
        <w:numPr>
          <w:ilvl w:val="2"/>
          <w:numId w:val="10"/>
        </w:numPr>
        <w:spacing w:after="0" w:afterAutospacing="0" w:before="0" w:beforeAutospacing="0" w:line="480" w:lineRule="auto"/>
        <w:ind w:left="2160" w:hanging="360"/>
        <w:rPr/>
      </w:pPr>
      <w:r w:rsidDel="00000000" w:rsidR="00000000" w:rsidRPr="00000000">
        <w:rPr>
          <w:rtl w:val="0"/>
        </w:rPr>
        <w:t xml:space="preserve">pakyaw</w:t>
      </w:r>
      <w:r w:rsidDel="00000000" w:rsidR="00000000" w:rsidRPr="00000000">
        <w:rPr>
          <w:rtl w:val="0"/>
        </w:rPr>
        <w:t xml:space="preserve"> – full-vehicle reservation with adjusted multiplier.</w:t>
      </w:r>
    </w:p>
    <w:p w:rsidR="00000000" w:rsidDel="00000000" w:rsidP="00000000" w:rsidRDefault="00000000" w:rsidRPr="00000000" w14:paraId="0000027C">
      <w:pPr>
        <w:numPr>
          <w:ilvl w:val="1"/>
          <w:numId w:val="10"/>
        </w:numPr>
        <w:spacing w:after="0" w:afterAutospacing="0" w:before="0" w:beforeAutospacing="0" w:line="480" w:lineRule="auto"/>
        <w:ind w:left="1440" w:hanging="360"/>
        <w:rPr/>
      </w:pPr>
      <w:r w:rsidDel="00000000" w:rsidR="00000000" w:rsidRPr="00000000">
        <w:rPr>
          <w:rtl w:val="0"/>
        </w:rPr>
        <w:t xml:space="preserve">Implemented </w:t>
      </w:r>
      <w:r w:rsidDel="00000000" w:rsidR="00000000" w:rsidRPr="00000000">
        <w:rPr>
          <w:b w:val="1"/>
          <w:rtl w:val="0"/>
        </w:rPr>
        <w:t xml:space="preserve">tiered carpool discounts</w:t>
      </w:r>
      <w:r w:rsidDel="00000000" w:rsidR="00000000" w:rsidRPr="00000000">
        <w:rPr>
          <w:rtl w:val="0"/>
        </w:rPr>
        <w:t xml:space="preserve"> (up to 25%) based on total occupied seats.</w:t>
      </w:r>
    </w:p>
    <w:p w:rsidR="00000000" w:rsidDel="00000000" w:rsidP="00000000" w:rsidRDefault="00000000" w:rsidRPr="00000000" w14:paraId="0000027D">
      <w:pPr>
        <w:numPr>
          <w:ilvl w:val="1"/>
          <w:numId w:val="10"/>
        </w:numPr>
        <w:spacing w:after="0" w:afterAutospacing="0" w:before="0" w:beforeAutospacing="0" w:line="480" w:lineRule="auto"/>
        <w:ind w:left="1440" w:hanging="360"/>
        <w:rPr/>
      </w:pPr>
      <w:r w:rsidDel="00000000" w:rsidR="00000000" w:rsidRPr="00000000">
        <w:rPr>
          <w:rtl w:val="0"/>
        </w:rPr>
        <w:t xml:space="preserve">Added </w:t>
      </w:r>
      <w:r w:rsidDel="00000000" w:rsidR="00000000" w:rsidRPr="00000000">
        <w:rPr>
          <w:b w:val="1"/>
          <w:rtl w:val="0"/>
        </w:rPr>
        <w:t xml:space="preserve">night surcharge (15%)</w:t>
      </w:r>
      <w:r w:rsidDel="00000000" w:rsidR="00000000" w:rsidRPr="00000000">
        <w:rPr>
          <w:rtl w:val="0"/>
        </w:rPr>
        <w:t xml:space="preserve"> from 9 PM to 5 AM.</w:t>
      </w:r>
    </w:p>
    <w:p w:rsidR="00000000" w:rsidDel="00000000" w:rsidP="00000000" w:rsidRDefault="00000000" w:rsidRPr="00000000" w14:paraId="0000027E">
      <w:pPr>
        <w:numPr>
          <w:ilvl w:val="1"/>
          <w:numId w:val="10"/>
        </w:numPr>
        <w:spacing w:after="0" w:afterAutospacing="0" w:before="0" w:beforeAutospacing="0" w:line="480" w:lineRule="auto"/>
        <w:ind w:left="1440" w:hanging="360"/>
        <w:rPr/>
      </w:pPr>
      <w:r w:rsidDel="00000000" w:rsidR="00000000" w:rsidRPr="00000000">
        <w:rPr>
          <w:rtl w:val="0"/>
        </w:rPr>
        <w:t xml:space="preserve">Incorporated </w:t>
      </w:r>
      <w:r w:rsidDel="00000000" w:rsidR="00000000" w:rsidRPr="00000000">
        <w:rPr>
          <w:b w:val="1"/>
          <w:rtl w:val="0"/>
        </w:rPr>
        <w:t xml:space="preserve">surge multiplier (1.0–2.0×)</w:t>
      </w:r>
      <w:r w:rsidDel="00000000" w:rsidR="00000000" w:rsidRPr="00000000">
        <w:rPr>
          <w:rtl w:val="0"/>
        </w:rPr>
        <w:t xml:space="preserve"> for weather and rush-hour conditions.</w:t>
      </w:r>
    </w:p>
    <w:p w:rsidR="00000000" w:rsidDel="00000000" w:rsidP="00000000" w:rsidRDefault="00000000" w:rsidRPr="00000000" w14:paraId="0000027F">
      <w:pPr>
        <w:numPr>
          <w:ilvl w:val="1"/>
          <w:numId w:val="10"/>
        </w:numPr>
        <w:spacing w:after="0" w:afterAutospacing="0" w:before="0" w:beforeAutospacing="0" w:line="480" w:lineRule="auto"/>
        <w:ind w:left="1440" w:hanging="360"/>
        <w:rPr/>
      </w:pPr>
      <w:r w:rsidDel="00000000" w:rsidR="00000000" w:rsidRPr="00000000">
        <w:rPr>
          <w:rtl w:val="0"/>
        </w:rPr>
        <w:t xml:space="preserve">Ensured </w:t>
      </w:r>
      <w:r w:rsidDel="00000000" w:rsidR="00000000" w:rsidRPr="00000000">
        <w:rPr>
          <w:b w:val="1"/>
          <w:rtl w:val="0"/>
        </w:rPr>
        <w:t xml:space="preserve">minimum fare thresholds</w:t>
      </w:r>
      <w:r w:rsidDel="00000000" w:rsidR="00000000" w:rsidRPr="00000000">
        <w:rPr>
          <w:rtl w:val="0"/>
        </w:rPr>
        <w:t xml:space="preserve"> and </w:t>
      </w:r>
      <w:r w:rsidDel="00000000" w:rsidR="00000000" w:rsidRPr="00000000">
        <w:rPr>
          <w:b w:val="1"/>
          <w:rtl w:val="0"/>
        </w:rPr>
        <w:t xml:space="preserve">platform fee deductions</w:t>
      </w:r>
      <w:r w:rsidDel="00000000" w:rsidR="00000000" w:rsidRPr="00000000">
        <w:rPr>
          <w:rtl w:val="0"/>
        </w:rPr>
        <w:t xml:space="preserve"> for driver payouts.</w:t>
      </w:r>
    </w:p>
    <w:p w:rsidR="00000000" w:rsidDel="00000000" w:rsidP="00000000" w:rsidRDefault="00000000" w:rsidRPr="00000000" w14:paraId="00000280">
      <w:pPr>
        <w:numPr>
          <w:ilvl w:val="1"/>
          <w:numId w:val="10"/>
        </w:numPr>
        <w:spacing w:after="0" w:afterAutospacing="0" w:before="0" w:beforeAutospacing="0" w:line="480" w:lineRule="auto"/>
        <w:ind w:left="1440" w:hanging="360"/>
      </w:pPr>
      <w:r w:rsidDel="00000000" w:rsidR="00000000" w:rsidRPr="00000000">
        <w:rPr>
          <w:rtl w:val="0"/>
        </w:rPr>
        <w:t xml:space="preserve">Tested full computation pipeline within the </w:t>
      </w:r>
      <w:r w:rsidDel="00000000" w:rsidR="00000000" w:rsidRPr="00000000">
        <w:rPr>
          <w:rtl w:val="0"/>
        </w:rPr>
        <w:t xml:space="preserve">ConfirmRidePage</w:t>
      </w:r>
      <w:r w:rsidDel="00000000" w:rsidR="00000000" w:rsidRPr="00000000">
        <w:rPr>
          <w:rtl w:val="0"/>
        </w:rPr>
        <w:t xml:space="preserve">, linking it to live requests and seat allocations.</w:t>
      </w:r>
    </w:p>
    <w:p w:rsidR="00000000" w:rsidDel="00000000" w:rsidP="00000000" w:rsidRDefault="00000000" w:rsidRPr="00000000" w14:paraId="00000281">
      <w:pPr>
        <w:numPr>
          <w:ilvl w:val="0"/>
          <w:numId w:val="10"/>
        </w:numPr>
        <w:spacing w:after="0" w:afterAutospacing="0" w:before="0" w:beforeAutospacing="0" w:line="480" w:lineRule="auto"/>
        <w:ind w:left="720" w:hanging="360"/>
      </w:pPr>
      <w:r w:rsidDel="00000000" w:rsidR="00000000" w:rsidRPr="00000000">
        <w:rPr>
          <w:b w:val="1"/>
          <w:rtl w:val="0"/>
        </w:rPr>
        <w:t xml:space="preserve">Issues Encountered</w:t>
      </w:r>
    </w:p>
    <w:p w:rsidR="00000000" w:rsidDel="00000000" w:rsidP="00000000" w:rsidRDefault="00000000" w:rsidRPr="00000000" w14:paraId="00000282">
      <w:pPr>
        <w:numPr>
          <w:ilvl w:val="1"/>
          <w:numId w:val="10"/>
        </w:numPr>
        <w:spacing w:after="0" w:afterAutospacing="0" w:before="0" w:beforeAutospacing="0" w:line="480" w:lineRule="auto"/>
        <w:ind w:left="1440" w:hanging="360"/>
      </w:pPr>
      <w:r w:rsidDel="00000000" w:rsidR="00000000" w:rsidRPr="00000000">
        <w:rPr>
          <w:rtl w:val="0"/>
        </w:rPr>
        <w:t xml:space="preserve">Incorrect surge computation outside night hours</w:t>
      </w:r>
    </w:p>
    <w:p w:rsidR="00000000" w:rsidDel="00000000" w:rsidP="00000000" w:rsidRDefault="00000000" w:rsidRPr="00000000" w14:paraId="00000283">
      <w:pPr>
        <w:numPr>
          <w:ilvl w:val="1"/>
          <w:numId w:val="10"/>
        </w:numPr>
        <w:spacing w:after="0" w:afterAutospacing="0" w:before="0" w:beforeAutospacing="0" w:line="480" w:lineRule="auto"/>
        <w:ind w:left="1440" w:hanging="360"/>
      </w:pPr>
      <w:r w:rsidDel="00000000" w:rsidR="00000000" w:rsidRPr="00000000">
        <w:rPr>
          <w:rtl w:val="0"/>
        </w:rPr>
        <w:t xml:space="preserve">Negative or zero seat multipliers</w:t>
      </w:r>
    </w:p>
    <w:p w:rsidR="00000000" w:rsidDel="00000000" w:rsidP="00000000" w:rsidRDefault="00000000" w:rsidRPr="00000000" w14:paraId="00000284">
      <w:pPr>
        <w:numPr>
          <w:ilvl w:val="1"/>
          <w:numId w:val="10"/>
        </w:numPr>
        <w:spacing w:after="0" w:afterAutospacing="0" w:before="0" w:beforeAutospacing="0" w:line="480" w:lineRule="auto"/>
        <w:ind w:left="1440" w:hanging="360"/>
      </w:pPr>
      <w:r w:rsidDel="00000000" w:rsidR="00000000" w:rsidRPr="00000000">
        <w:rPr>
          <w:rtl w:val="0"/>
        </w:rPr>
        <w:t xml:space="preserve">Fare mismatch across shared rides</w:t>
      </w:r>
    </w:p>
    <w:p w:rsidR="00000000" w:rsidDel="00000000" w:rsidP="00000000" w:rsidRDefault="00000000" w:rsidRPr="00000000" w14:paraId="00000285">
      <w:pPr>
        <w:numPr>
          <w:ilvl w:val="1"/>
          <w:numId w:val="10"/>
        </w:numPr>
        <w:spacing w:after="0" w:afterAutospacing="0" w:before="0" w:beforeAutospacing="0" w:line="480" w:lineRule="auto"/>
        <w:ind w:left="1440" w:hanging="360"/>
      </w:pPr>
      <w:r w:rsidDel="00000000" w:rsidR="00000000" w:rsidRPr="00000000">
        <w:rPr>
          <w:rtl w:val="0"/>
        </w:rPr>
        <w:t xml:space="preserve">Overlapping surge and night surcharges</w:t>
      </w:r>
    </w:p>
    <w:p w:rsidR="00000000" w:rsidDel="00000000" w:rsidP="00000000" w:rsidRDefault="00000000" w:rsidRPr="00000000" w14:paraId="00000286">
      <w:pPr>
        <w:numPr>
          <w:ilvl w:val="0"/>
          <w:numId w:val="10"/>
        </w:numPr>
        <w:spacing w:after="0" w:afterAutospacing="0" w:before="0" w:beforeAutospacing="0" w:line="480" w:lineRule="auto"/>
        <w:ind w:left="720" w:hanging="360"/>
      </w:pPr>
      <w:r w:rsidDel="00000000" w:rsidR="00000000" w:rsidRPr="00000000">
        <w:rPr>
          <w:b w:val="1"/>
          <w:rtl w:val="0"/>
        </w:rPr>
        <w:t xml:space="preserve">Resolution</w:t>
      </w:r>
    </w:p>
    <w:p w:rsidR="00000000" w:rsidDel="00000000" w:rsidP="00000000" w:rsidRDefault="00000000" w:rsidRPr="00000000" w14:paraId="00000287">
      <w:pPr>
        <w:numPr>
          <w:ilvl w:val="1"/>
          <w:numId w:val="10"/>
        </w:numPr>
        <w:spacing w:after="0" w:afterAutospacing="0" w:before="0" w:beforeAutospacing="0" w:line="480" w:lineRule="auto"/>
        <w:ind w:left="1440" w:hanging="360"/>
        <w:rPr/>
      </w:pPr>
      <w:r w:rsidDel="00000000" w:rsidR="00000000" w:rsidRPr="00000000">
        <w:rPr>
          <w:rtl w:val="0"/>
        </w:rPr>
        <w:t xml:space="preserve">Added explicit </w:t>
      </w:r>
      <w:r w:rsidDel="00000000" w:rsidR="00000000" w:rsidRPr="00000000">
        <w:rPr>
          <w:rtl w:val="0"/>
        </w:rPr>
        <w:t xml:space="preserve">nightStartHour</w:t>
      </w:r>
      <w:r w:rsidDel="00000000" w:rsidR="00000000" w:rsidRPr="00000000">
        <w:rPr>
          <w:rtl w:val="0"/>
        </w:rPr>
        <w:t xml:space="preserve"> and </w:t>
      </w:r>
      <w:r w:rsidDel="00000000" w:rsidR="00000000" w:rsidRPr="00000000">
        <w:rPr>
          <w:rtl w:val="0"/>
        </w:rPr>
        <w:t xml:space="preserve">nightEndHour</w:t>
      </w:r>
      <w:r w:rsidDel="00000000" w:rsidR="00000000" w:rsidRPr="00000000">
        <w:rPr>
          <w:rtl w:val="0"/>
        </w:rPr>
        <w:t xml:space="preserve"> bounds in </w:t>
      </w:r>
      <w:r w:rsidDel="00000000" w:rsidR="00000000" w:rsidRPr="00000000">
        <w:rPr>
          <w:rtl w:val="0"/>
        </w:rPr>
        <w:t xml:space="preserve">_isNight()</w:t>
      </w:r>
    </w:p>
    <w:p w:rsidR="00000000" w:rsidDel="00000000" w:rsidP="00000000" w:rsidRDefault="00000000" w:rsidRPr="00000000" w14:paraId="00000288">
      <w:pPr>
        <w:numPr>
          <w:ilvl w:val="1"/>
          <w:numId w:val="10"/>
        </w:numPr>
        <w:spacing w:after="0" w:afterAutospacing="0" w:before="0" w:beforeAutospacing="0" w:line="480" w:lineRule="auto"/>
        <w:ind w:left="1440" w:hanging="360"/>
        <w:rPr/>
      </w:pPr>
      <w:r w:rsidDel="00000000" w:rsidR="00000000" w:rsidRPr="00000000">
        <w:rPr>
          <w:rtl w:val="0"/>
        </w:rPr>
        <w:t xml:space="preserve">Guarded with _max() and _clamp() checks</w:t>
      </w:r>
    </w:p>
    <w:p w:rsidR="00000000" w:rsidDel="00000000" w:rsidP="00000000" w:rsidRDefault="00000000" w:rsidRPr="00000000" w14:paraId="00000289">
      <w:pPr>
        <w:numPr>
          <w:ilvl w:val="1"/>
          <w:numId w:val="10"/>
        </w:numPr>
        <w:spacing w:after="0" w:afterAutospacing="0" w:before="0" w:beforeAutospacing="0" w:line="480" w:lineRule="auto"/>
        <w:ind w:left="1440" w:hanging="360"/>
      </w:pPr>
      <w:r w:rsidDel="00000000" w:rsidR="00000000" w:rsidRPr="00000000">
        <w:rPr>
          <w:rtl w:val="0"/>
        </w:rPr>
        <w:t xml:space="preserve">Synced re-pricing via reprice_carpool_for_route Supabase RPC</w:t>
      </w:r>
    </w:p>
    <w:p w:rsidR="00000000" w:rsidDel="00000000" w:rsidP="00000000" w:rsidRDefault="00000000" w:rsidRPr="00000000" w14:paraId="0000028A">
      <w:pPr>
        <w:numPr>
          <w:ilvl w:val="1"/>
          <w:numId w:val="10"/>
        </w:numPr>
        <w:spacing w:after="240" w:before="0" w:beforeAutospacing="0" w:line="480" w:lineRule="auto"/>
        <w:ind w:left="1440" w:hanging="360"/>
      </w:pPr>
      <w:r w:rsidDel="00000000" w:rsidR="00000000" w:rsidRPr="00000000">
        <w:rPr>
          <w:rtl w:val="0"/>
        </w:rPr>
        <w:t xml:space="preserve">Separated multiplier and percentage logic for correct stacking</w:t>
      </w:r>
    </w:p>
    <w:p w:rsidR="00000000" w:rsidDel="00000000" w:rsidP="00000000" w:rsidRDefault="00000000" w:rsidRPr="00000000" w14:paraId="0000028B">
      <w:pPr>
        <w:spacing w:after="240" w:before="240" w:line="480" w:lineRule="auto"/>
        <w:ind w:left="1440" w:firstLine="0"/>
        <w:rPr/>
      </w:pPr>
      <w:r w:rsidDel="00000000" w:rsidR="00000000" w:rsidRPr="00000000">
        <w:rPr>
          <w:rtl w:val="0"/>
        </w:rPr>
      </w:r>
    </w:p>
    <w:p w:rsidR="00000000" w:rsidDel="00000000" w:rsidP="00000000" w:rsidRDefault="00000000" w:rsidRPr="00000000" w14:paraId="0000028C">
      <w:pPr>
        <w:numPr>
          <w:ilvl w:val="0"/>
          <w:numId w:val="10"/>
        </w:numPr>
        <w:spacing w:after="0" w:afterAutospacing="0" w:before="240" w:line="480" w:lineRule="auto"/>
        <w:ind w:left="720" w:hanging="360"/>
      </w:pPr>
      <w:r w:rsidDel="00000000" w:rsidR="00000000" w:rsidRPr="00000000">
        <w:rPr>
          <w:b w:val="1"/>
          <w:rtl w:val="0"/>
        </w:rPr>
        <w:t xml:space="preserve">Relevant Code</w:t>
      </w:r>
    </w:p>
    <w:p w:rsidR="00000000" w:rsidDel="00000000" w:rsidP="00000000" w:rsidRDefault="00000000" w:rsidRPr="00000000" w14:paraId="0000028D">
      <w:pPr>
        <w:numPr>
          <w:ilvl w:val="1"/>
          <w:numId w:val="10"/>
        </w:numPr>
        <w:spacing w:after="0" w:afterAutospacing="0" w:before="0" w:beforeAutospacing="0" w:line="480" w:lineRule="auto"/>
        <w:ind w:left="1440" w:hanging="360"/>
        <w:rPr>
          <w:b w:val="1"/>
          <w:u w:val="none"/>
        </w:rPr>
      </w:pPr>
      <w:r w:rsidDel="00000000" w:rsidR="00000000" w:rsidRPr="00000000">
        <w:rPr>
          <w:b w:val="1"/>
        </w:rPr>
        <w:drawing>
          <wp:inline distB="114300" distT="114300" distL="114300" distR="114300">
            <wp:extent cx="5943600" cy="5346700"/>
            <wp:effectExtent b="0" l="0" r="0" t="0"/>
            <wp:docPr id="27"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94360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numPr>
          <w:ilvl w:val="1"/>
          <w:numId w:val="10"/>
        </w:numPr>
        <w:spacing w:after="0" w:afterAutospacing="0" w:before="0" w:beforeAutospacing="0" w:line="480" w:lineRule="auto"/>
        <w:ind w:left="1440" w:hanging="360"/>
        <w:rPr>
          <w:b w:val="1"/>
          <w:u w:val="none"/>
        </w:rPr>
      </w:pPr>
      <w:r w:rsidDel="00000000" w:rsidR="00000000" w:rsidRPr="00000000">
        <w:rPr>
          <w:b w:val="1"/>
        </w:rPr>
        <w:drawing>
          <wp:inline distB="114300" distT="114300" distL="114300" distR="114300">
            <wp:extent cx="3371850" cy="5219700"/>
            <wp:effectExtent b="0" l="0" r="0" t="0"/>
            <wp:docPr id="10"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337185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numPr>
          <w:ilvl w:val="1"/>
          <w:numId w:val="10"/>
        </w:numPr>
        <w:spacing w:after="0" w:afterAutospacing="0" w:before="0" w:beforeAutospacing="0" w:line="480" w:lineRule="auto"/>
        <w:ind w:left="1440" w:hanging="360"/>
        <w:rPr>
          <w:b w:val="1"/>
          <w:u w:val="none"/>
        </w:rPr>
      </w:pPr>
      <w:r w:rsidDel="00000000" w:rsidR="00000000" w:rsidRPr="00000000">
        <w:rPr>
          <w:b w:val="1"/>
        </w:rPr>
        <w:drawing>
          <wp:inline distB="114300" distT="114300" distL="114300" distR="114300">
            <wp:extent cx="5943600" cy="4546600"/>
            <wp:effectExtent b="0" l="0" r="0" t="0"/>
            <wp:docPr id="28"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numPr>
          <w:ilvl w:val="1"/>
          <w:numId w:val="10"/>
        </w:numPr>
        <w:spacing w:after="0" w:afterAutospacing="0" w:before="0" w:beforeAutospacing="0" w:line="480" w:lineRule="auto"/>
        <w:ind w:left="1440" w:hanging="360"/>
        <w:rPr>
          <w:b w:val="1"/>
          <w:u w:val="none"/>
        </w:rPr>
      </w:pPr>
      <w:r w:rsidDel="00000000" w:rsidR="00000000" w:rsidRPr="00000000">
        <w:rPr>
          <w:rtl w:val="0"/>
        </w:rPr>
      </w:r>
    </w:p>
    <w:p w:rsidR="00000000" w:rsidDel="00000000" w:rsidP="00000000" w:rsidRDefault="00000000" w:rsidRPr="00000000" w14:paraId="00000291">
      <w:pPr>
        <w:numPr>
          <w:ilvl w:val="1"/>
          <w:numId w:val="10"/>
        </w:numPr>
        <w:spacing w:after="0" w:afterAutospacing="0" w:before="0" w:beforeAutospacing="0" w:line="480" w:lineRule="auto"/>
        <w:ind w:left="1440" w:hanging="360"/>
        <w:rPr>
          <w:b w:val="1"/>
          <w:u w:val="none"/>
        </w:rPr>
      </w:pPr>
      <w:r w:rsidDel="00000000" w:rsidR="00000000" w:rsidRPr="00000000">
        <w:rPr>
          <w:b w:val="1"/>
        </w:rPr>
        <w:drawing>
          <wp:inline distB="114300" distT="114300" distL="114300" distR="114300">
            <wp:extent cx="5924550" cy="8286750"/>
            <wp:effectExtent b="0" l="0" r="0" t="0"/>
            <wp:docPr id="4"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924550" cy="828675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numPr>
          <w:ilvl w:val="0"/>
          <w:numId w:val="10"/>
        </w:numPr>
        <w:spacing w:after="0" w:afterAutospacing="0" w:before="0" w:beforeAutospacing="0" w:line="480" w:lineRule="auto"/>
        <w:ind w:left="720" w:hanging="360"/>
        <w:rPr>
          <w:b w:val="1"/>
          <w:u w:val="none"/>
        </w:rPr>
      </w:pPr>
      <w:r w:rsidDel="00000000" w:rsidR="00000000" w:rsidRPr="00000000">
        <w:rPr>
          <w:b w:val="1"/>
          <w:rtl w:val="0"/>
        </w:rPr>
        <w:t xml:space="preserve">Equations</w:t>
      </w:r>
    </w:p>
    <w:p w:rsidR="00000000" w:rsidDel="00000000" w:rsidP="00000000" w:rsidRDefault="00000000" w:rsidRPr="00000000" w14:paraId="00000293">
      <w:pPr>
        <w:numPr>
          <w:ilvl w:val="1"/>
          <w:numId w:val="10"/>
        </w:numPr>
        <w:spacing w:after="0" w:afterAutospacing="0" w:before="0" w:beforeAutospacing="0" w:line="480" w:lineRule="auto"/>
        <w:ind w:left="1440" w:hanging="360"/>
        <w:rPr/>
      </w:pPr>
      <w:r w:rsidDel="00000000" w:rsidR="00000000" w:rsidRPr="00000000">
        <w:rPr>
          <w:b w:val="1"/>
          <w:rtl w:val="0"/>
        </w:rPr>
        <w:t xml:space="preserve">Total Fare = </w:t>
      </w:r>
      <w:r w:rsidDel="00000000" w:rsidR="00000000" w:rsidRPr="00000000">
        <w:rPr>
          <w:rtl w:val="0"/>
        </w:rPr>
        <w:t xml:space="preserve">[(max(BaseFare + (RatePerKm × D) + (RatePerMin × T) + BookingFee, MinFare) + NightSurcharge) × SurgeMultiplier × (1 – CarpoolDiscountPct) × ModeMultiplier × SeatsBilled]</w:t>
      </w:r>
    </w:p>
    <w:p w:rsidR="00000000" w:rsidDel="00000000" w:rsidP="00000000" w:rsidRDefault="00000000" w:rsidRPr="00000000" w14:paraId="00000294">
      <w:pPr>
        <w:numPr>
          <w:ilvl w:val="1"/>
          <w:numId w:val="10"/>
        </w:numPr>
        <w:spacing w:after="0" w:afterAutospacing="0" w:before="0" w:beforeAutospacing="0" w:line="480" w:lineRule="auto"/>
        <w:ind w:left="1440" w:hanging="360"/>
        <w:rPr/>
      </w:pPr>
      <w:r w:rsidDel="00000000" w:rsidR="00000000" w:rsidRPr="00000000">
        <w:rPr>
          <w:b w:val="1"/>
          <w:rtl w:val="0"/>
        </w:rPr>
        <w:t xml:space="preserve">Driver Take = </w:t>
      </w:r>
      <w:r w:rsidDel="00000000" w:rsidR="00000000" w:rsidRPr="00000000">
        <w:rPr>
          <w:rtl w:val="0"/>
        </w:rPr>
        <w:t xml:space="preserve">Total Fare × (1 – PlatformFeeRate)</w:t>
      </w:r>
    </w:p>
    <w:p w:rsidR="00000000" w:rsidDel="00000000" w:rsidP="00000000" w:rsidRDefault="00000000" w:rsidRPr="00000000" w14:paraId="00000295">
      <w:pPr>
        <w:numPr>
          <w:ilvl w:val="1"/>
          <w:numId w:val="10"/>
        </w:numPr>
        <w:spacing w:after="240" w:before="0" w:beforeAutospacing="0" w:line="480" w:lineRule="auto"/>
        <w:ind w:left="1440" w:hanging="360"/>
        <w:rPr>
          <w:u w:val="none"/>
        </w:rPr>
      </w:pPr>
      <w:r w:rsidDel="00000000" w:rsidR="00000000" w:rsidRPr="00000000">
        <w:rPr>
          <w:rtl w:val="0"/>
        </w:rPr>
        <w:t xml:space="preserve">Variables: </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6.5690376569037"/>
        <w:gridCol w:w="2031.5899581589947"/>
        <w:gridCol w:w="2193.1380753138073"/>
        <w:gridCol w:w="2868.702928870293"/>
        <w:tblGridChange w:id="0">
          <w:tblGrid>
            <w:gridCol w:w="2266.5690376569037"/>
            <w:gridCol w:w="2031.5899581589947"/>
            <w:gridCol w:w="2193.1380753138073"/>
            <w:gridCol w:w="2868.702928870293"/>
          </w:tblGrid>
        </w:tblGridChange>
      </w:tblGrid>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6">
            <w:pPr>
              <w:pBdr>
                <w:top w:color="auto" w:space="0" w:sz="0" w:val="none"/>
                <w:bottom w:color="auto" w:space="0" w:sz="0" w:val="none"/>
                <w:right w:color="auto" w:space="0" w:sz="0" w:val="none"/>
                <w:between w:color="auto" w:space="0" w:sz="0" w:val="none"/>
              </w:pBdr>
              <w:spacing w:after="240" w:before="240" w:line="480" w:lineRule="auto"/>
              <w:ind w:left="0" w:firstLine="0"/>
              <w:jc w:val="left"/>
              <w:rPr/>
            </w:pPr>
            <w:r w:rsidDel="00000000" w:rsidR="00000000" w:rsidRPr="00000000">
              <w:rPr>
                <w:b w:val="1"/>
                <w:rtl w:val="0"/>
              </w:rPr>
              <w:t xml:space="preserve">Symbol / Variable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7">
            <w:pPr>
              <w:pBdr>
                <w:top w:color="auto" w:space="0" w:sz="0" w:val="none"/>
                <w:bottom w:color="auto" w:space="0" w:sz="0" w:val="none"/>
                <w:right w:color="auto" w:space="0" w:sz="0" w:val="none"/>
                <w:between w:color="auto" w:space="0" w:sz="0" w:val="none"/>
              </w:pBdr>
              <w:spacing w:after="240" w:before="240" w:line="480" w:lineRule="auto"/>
              <w:ind w:left="0" w:firstLine="0"/>
              <w:jc w:val="left"/>
              <w:rPr/>
            </w:pPr>
            <w:r w:rsidDel="00000000" w:rsidR="00000000" w:rsidRPr="00000000">
              <w:rPr>
                <w:b w:val="1"/>
                <w:rtl w:val="0"/>
              </w:rPr>
              <w:t xml:space="preserve">Definition / 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8">
            <w:pPr>
              <w:pBdr>
                <w:top w:color="auto" w:space="0" w:sz="0" w:val="none"/>
                <w:bottom w:color="auto" w:space="0" w:sz="0" w:val="none"/>
                <w:right w:color="auto" w:space="0" w:sz="0" w:val="none"/>
                <w:between w:color="auto" w:space="0" w:sz="0" w:val="none"/>
              </w:pBdr>
              <w:spacing w:after="240" w:before="240" w:line="480" w:lineRule="auto"/>
              <w:ind w:left="0" w:firstLine="0"/>
              <w:jc w:val="left"/>
              <w:rPr/>
            </w:pPr>
            <w:r w:rsidDel="00000000" w:rsidR="00000000" w:rsidRPr="00000000">
              <w:rPr>
                <w:b w:val="1"/>
                <w:rtl w:val="0"/>
              </w:rPr>
              <w:t xml:space="preserve">Value / Unit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9">
            <w:pPr>
              <w:pBdr>
                <w:top w:color="auto" w:space="0" w:sz="0" w:val="none"/>
                <w:bottom w:color="auto" w:space="0" w:sz="0" w:val="none"/>
                <w:right w:color="auto" w:space="0" w:sz="0" w:val="none"/>
                <w:between w:color="auto" w:space="0" w:sz="0" w:val="none"/>
              </w:pBdr>
              <w:spacing w:after="240" w:before="240" w:line="480" w:lineRule="auto"/>
              <w:ind w:left="0" w:firstLine="0"/>
              <w:jc w:val="left"/>
              <w:rPr/>
            </w:pPr>
            <w:r w:rsidDel="00000000" w:rsidR="00000000" w:rsidRPr="00000000">
              <w:rPr>
                <w:b w:val="1"/>
                <w:rtl w:val="0"/>
              </w:rPr>
              <w:t xml:space="preserve">Remarks</w:t>
            </w:r>
            <w:r w:rsidDel="00000000" w:rsidR="00000000" w:rsidRPr="00000000">
              <w:rPr>
                <w:rtl w:val="0"/>
              </w:rPr>
            </w:r>
          </w:p>
        </w:tc>
      </w:tr>
      <w:tr>
        <w:trPr>
          <w:cantSplit w:val="0"/>
          <w:trHeight w:val="1191.9140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A">
            <w:pPr>
              <w:pBdr>
                <w:top w:color="auto" w:space="0" w:sz="0" w:val="none"/>
                <w:bottom w:color="auto" w:space="0" w:sz="0" w:val="none"/>
                <w:right w:color="auto" w:space="0" w:sz="0" w:val="none"/>
                <w:between w:color="auto" w:space="0" w:sz="0" w:val="none"/>
              </w:pBdr>
              <w:spacing w:after="240" w:before="240" w:line="480" w:lineRule="auto"/>
              <w:ind w:left="1440" w:hanging="360"/>
              <w:jc w:val="both"/>
              <w:rPr/>
            </w:pPr>
            <w:r w:rsidDel="00000000" w:rsidR="00000000" w:rsidRPr="00000000">
              <w:rPr>
                <w:b w:val="1"/>
                <w:rtl w:val="0"/>
              </w:rPr>
              <w:t xml:space="preserve">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B">
            <w:pPr>
              <w:pBdr>
                <w:top w:color="auto" w:space="0" w:sz="0" w:val="none"/>
                <w:bottom w:color="auto" w:space="0" w:sz="0" w:val="none"/>
                <w:right w:color="auto" w:space="0" w:sz="0" w:val="none"/>
                <w:between w:color="auto" w:space="0" w:sz="0" w:val="none"/>
              </w:pBdr>
              <w:spacing w:after="240" w:before="240" w:line="480" w:lineRule="auto"/>
              <w:ind w:left="0" w:firstLine="0"/>
              <w:jc w:val="both"/>
              <w:rPr/>
            </w:pPr>
            <w:r w:rsidDel="00000000" w:rsidR="00000000" w:rsidRPr="00000000">
              <w:rPr>
                <w:rtl w:val="0"/>
              </w:rPr>
              <w:t xml:space="preserve">Total trip distance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C">
            <w:pPr>
              <w:pBdr>
                <w:top w:color="auto" w:space="0" w:sz="0" w:val="none"/>
                <w:bottom w:color="auto" w:space="0" w:sz="0" w:val="none"/>
                <w:right w:color="auto" w:space="0" w:sz="0" w:val="none"/>
                <w:between w:color="auto" w:space="0" w:sz="0" w:val="none"/>
              </w:pBdr>
              <w:spacing w:after="240" w:before="240" w:line="480" w:lineRule="auto"/>
              <w:ind w:left="0" w:firstLine="0"/>
              <w:jc w:val="both"/>
              <w:rPr/>
            </w:pPr>
            <w:r w:rsidDel="00000000" w:rsidR="00000000" w:rsidRPr="00000000">
              <w:rPr>
                <w:rtl w:val="0"/>
              </w:rPr>
              <w:t xml:space="preserve">kilometers (km)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D">
            <w:pPr>
              <w:pBdr>
                <w:top w:color="auto" w:space="0" w:sz="0" w:val="none"/>
                <w:bottom w:color="auto" w:space="0" w:sz="0" w:val="none"/>
                <w:right w:color="auto" w:space="0" w:sz="0" w:val="none"/>
                <w:between w:color="auto" w:space="0" w:sz="0" w:val="none"/>
              </w:pBdr>
              <w:spacing w:after="240" w:before="240" w:line="480" w:lineRule="auto"/>
              <w:ind w:left="0" w:firstLine="0"/>
              <w:jc w:val="both"/>
              <w:rPr/>
            </w:pPr>
            <w:r w:rsidDel="00000000" w:rsidR="00000000" w:rsidRPr="00000000">
              <w:rPr>
                <w:rtl w:val="0"/>
              </w:rPr>
              <w:t xml:space="preserve">Computed using OSRM API or Haversine fallback</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E">
            <w:pPr>
              <w:pBdr>
                <w:top w:color="auto" w:space="0" w:sz="0" w:val="none"/>
                <w:bottom w:color="auto" w:space="0" w:sz="0" w:val="none"/>
                <w:right w:color="auto" w:space="0" w:sz="0" w:val="none"/>
                <w:between w:color="auto" w:space="0" w:sz="0" w:val="none"/>
              </w:pBdr>
              <w:spacing w:after="240" w:before="240" w:line="480" w:lineRule="auto"/>
              <w:ind w:left="1440" w:hanging="360"/>
              <w:jc w:val="both"/>
              <w:rPr/>
            </w:pPr>
            <w:r w:rsidDel="00000000" w:rsidR="00000000" w:rsidRPr="00000000">
              <w:rPr>
                <w:b w:val="1"/>
                <w:rtl w:val="0"/>
              </w:rPr>
              <w:t xml:space="preserve">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F">
            <w:pPr>
              <w:pBdr>
                <w:top w:color="auto" w:space="0" w:sz="0" w:val="none"/>
                <w:bottom w:color="auto" w:space="0" w:sz="0" w:val="none"/>
                <w:right w:color="auto" w:space="0" w:sz="0" w:val="none"/>
                <w:between w:color="auto" w:space="0" w:sz="0" w:val="none"/>
              </w:pBdr>
              <w:spacing w:after="240" w:before="240" w:line="480" w:lineRule="auto"/>
              <w:ind w:left="0" w:firstLine="0"/>
              <w:jc w:val="both"/>
              <w:rPr/>
            </w:pPr>
            <w:r w:rsidDel="00000000" w:rsidR="00000000" w:rsidRPr="00000000">
              <w:rPr>
                <w:rtl w:val="0"/>
              </w:rPr>
              <w:t xml:space="preserve">Estimated travel duration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0">
            <w:pPr>
              <w:pBdr>
                <w:top w:color="auto" w:space="0" w:sz="0" w:val="none"/>
                <w:bottom w:color="auto" w:space="0" w:sz="0" w:val="none"/>
                <w:right w:color="auto" w:space="0" w:sz="0" w:val="none"/>
                <w:between w:color="auto" w:space="0" w:sz="0" w:val="none"/>
              </w:pBdr>
              <w:spacing w:after="240" w:before="240" w:line="480" w:lineRule="auto"/>
              <w:ind w:left="0" w:firstLine="0"/>
              <w:jc w:val="both"/>
              <w:rPr/>
            </w:pPr>
            <w:r w:rsidDel="00000000" w:rsidR="00000000" w:rsidRPr="00000000">
              <w:rPr>
                <w:rtl w:val="0"/>
              </w:rPr>
              <w:t xml:space="preserve">minutes (min)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1">
            <w:pPr>
              <w:pBdr>
                <w:top w:color="auto" w:space="0" w:sz="0" w:val="none"/>
                <w:bottom w:color="auto" w:space="0" w:sz="0" w:val="none"/>
                <w:right w:color="auto" w:space="0" w:sz="0" w:val="none"/>
                <w:between w:color="auto" w:space="0" w:sz="0" w:val="none"/>
              </w:pBdr>
              <w:spacing w:after="240" w:before="240" w:line="480" w:lineRule="auto"/>
              <w:ind w:left="0" w:firstLine="0"/>
              <w:jc w:val="both"/>
              <w:rPr/>
            </w:pPr>
            <w:r w:rsidDel="00000000" w:rsidR="00000000" w:rsidRPr="00000000">
              <w:rPr>
                <w:rtl w:val="0"/>
              </w:rPr>
              <w:t xml:space="preserve">Derived from OSRM route duration or average speed</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2">
            <w:pPr>
              <w:pBdr>
                <w:top w:color="auto" w:space="0" w:sz="0" w:val="none"/>
                <w:bottom w:color="auto" w:space="0" w:sz="0" w:val="none"/>
                <w:right w:color="auto" w:space="0" w:sz="0" w:val="none"/>
                <w:between w:color="auto" w:space="0" w:sz="0" w:val="none"/>
              </w:pBdr>
              <w:spacing w:after="240" w:before="240" w:line="480" w:lineRule="auto"/>
              <w:ind w:left="0" w:firstLine="0"/>
              <w:jc w:val="both"/>
              <w:rPr/>
            </w:pPr>
            <w:r w:rsidDel="00000000" w:rsidR="00000000" w:rsidRPr="00000000">
              <w:rPr>
                <w:b w:val="1"/>
                <w:rtl w:val="0"/>
              </w:rPr>
              <w:t xml:space="preserve">BaseFare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3">
            <w:pPr>
              <w:pBdr>
                <w:top w:color="auto" w:space="0" w:sz="0" w:val="none"/>
                <w:bottom w:color="auto" w:space="0" w:sz="0" w:val="none"/>
                <w:right w:color="auto" w:space="0" w:sz="0" w:val="none"/>
                <w:between w:color="auto" w:space="0" w:sz="0" w:val="none"/>
              </w:pBdr>
              <w:spacing w:after="240" w:before="240" w:line="480" w:lineRule="auto"/>
              <w:ind w:left="0" w:firstLine="0"/>
              <w:jc w:val="both"/>
              <w:rPr/>
            </w:pPr>
            <w:r w:rsidDel="00000000" w:rsidR="00000000" w:rsidRPr="00000000">
              <w:rPr>
                <w:rtl w:val="0"/>
              </w:rPr>
              <w:t xml:space="preserve">Starting fixed fare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4">
            <w:pPr>
              <w:pBdr>
                <w:top w:color="auto" w:space="0" w:sz="0" w:val="none"/>
                <w:bottom w:color="auto" w:space="0" w:sz="0" w:val="none"/>
                <w:right w:color="auto" w:space="0" w:sz="0" w:val="none"/>
                <w:between w:color="auto" w:space="0" w:sz="0" w:val="none"/>
              </w:pBdr>
              <w:spacing w:after="240" w:before="240" w:line="480" w:lineRule="auto"/>
              <w:ind w:left="0" w:firstLine="0"/>
              <w:jc w:val="both"/>
              <w:rPr/>
            </w:pPr>
            <w:r w:rsidDel="00000000" w:rsidR="00000000" w:rsidRPr="00000000">
              <w:rPr>
                <w:rtl w:val="0"/>
              </w:rPr>
              <w:t xml:space="preserve">₱ 25.00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5">
            <w:pPr>
              <w:pBdr>
                <w:top w:color="auto" w:space="0" w:sz="0" w:val="none"/>
                <w:bottom w:color="auto" w:space="0" w:sz="0" w:val="none"/>
                <w:right w:color="auto" w:space="0" w:sz="0" w:val="none"/>
                <w:between w:color="auto" w:space="0" w:sz="0" w:val="none"/>
              </w:pBdr>
              <w:spacing w:after="240" w:before="240" w:line="480" w:lineRule="auto"/>
              <w:ind w:left="0" w:firstLine="0"/>
              <w:jc w:val="both"/>
              <w:rPr/>
            </w:pPr>
            <w:r w:rsidDel="00000000" w:rsidR="00000000" w:rsidRPr="00000000">
              <w:rPr>
                <w:rtl w:val="0"/>
              </w:rPr>
              <w:t xml:space="preserve">Charged for all rides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6">
            <w:pPr>
              <w:pBdr>
                <w:top w:color="auto" w:space="0" w:sz="0" w:val="none"/>
                <w:bottom w:color="auto" w:space="0" w:sz="0" w:val="none"/>
                <w:right w:color="auto" w:space="0" w:sz="0" w:val="none"/>
                <w:between w:color="auto" w:space="0" w:sz="0" w:val="none"/>
              </w:pBdr>
              <w:spacing w:after="240" w:before="240" w:line="480" w:lineRule="auto"/>
              <w:ind w:left="0" w:firstLine="0"/>
              <w:jc w:val="both"/>
              <w:rPr/>
            </w:pPr>
            <w:r w:rsidDel="00000000" w:rsidR="00000000" w:rsidRPr="00000000">
              <w:rPr>
                <w:b w:val="1"/>
                <w:rtl w:val="0"/>
              </w:rPr>
              <w:t xml:space="preserve">RatePerKm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7">
            <w:pPr>
              <w:pBdr>
                <w:top w:color="auto" w:space="0" w:sz="0" w:val="none"/>
                <w:bottom w:color="auto" w:space="0" w:sz="0" w:val="none"/>
                <w:right w:color="auto" w:space="0" w:sz="0" w:val="none"/>
                <w:between w:color="auto" w:space="0" w:sz="0" w:val="none"/>
              </w:pBdr>
              <w:spacing w:after="240" w:before="240" w:line="480" w:lineRule="auto"/>
              <w:ind w:left="0" w:firstLine="0"/>
              <w:jc w:val="both"/>
              <w:rPr/>
            </w:pPr>
            <w:r w:rsidDel="00000000" w:rsidR="00000000" w:rsidRPr="00000000">
              <w:rPr>
                <w:rtl w:val="0"/>
              </w:rPr>
              <w:t xml:space="preserve">Fare rate per kilometer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8">
            <w:pPr>
              <w:pBdr>
                <w:top w:color="auto" w:space="0" w:sz="0" w:val="none"/>
                <w:bottom w:color="auto" w:space="0" w:sz="0" w:val="none"/>
                <w:right w:color="auto" w:space="0" w:sz="0" w:val="none"/>
                <w:between w:color="auto" w:space="0" w:sz="0" w:val="none"/>
              </w:pBdr>
              <w:spacing w:after="240" w:before="240" w:line="480" w:lineRule="auto"/>
              <w:ind w:left="0" w:firstLine="0"/>
              <w:jc w:val="both"/>
              <w:rPr/>
            </w:pPr>
            <w:r w:rsidDel="00000000" w:rsidR="00000000" w:rsidRPr="00000000">
              <w:rPr>
                <w:rtl w:val="0"/>
              </w:rPr>
              <w:t xml:space="preserve">₱ 14.00 / km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9">
            <w:pPr>
              <w:pBdr>
                <w:top w:color="auto" w:space="0" w:sz="0" w:val="none"/>
                <w:bottom w:color="auto" w:space="0" w:sz="0" w:val="none"/>
                <w:right w:color="auto" w:space="0" w:sz="0" w:val="none"/>
                <w:between w:color="auto" w:space="0" w:sz="0" w:val="none"/>
              </w:pBdr>
              <w:spacing w:after="240" w:before="240" w:line="480" w:lineRule="auto"/>
              <w:ind w:left="0" w:firstLine="0"/>
              <w:jc w:val="both"/>
              <w:rPr/>
            </w:pPr>
            <w:r w:rsidDel="00000000" w:rsidR="00000000" w:rsidRPr="00000000">
              <w:rPr>
                <w:rtl w:val="0"/>
              </w:rPr>
              <w:t xml:space="preserve">Distance-based variable fare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A">
            <w:pPr>
              <w:pBdr>
                <w:top w:color="auto" w:space="0" w:sz="0" w:val="none"/>
                <w:bottom w:color="auto" w:space="0" w:sz="0" w:val="none"/>
                <w:right w:color="auto" w:space="0" w:sz="0" w:val="none"/>
                <w:between w:color="auto" w:space="0" w:sz="0" w:val="none"/>
              </w:pBdr>
              <w:spacing w:after="240" w:before="240" w:line="480" w:lineRule="auto"/>
              <w:ind w:left="0" w:firstLine="0"/>
              <w:jc w:val="both"/>
              <w:rPr/>
            </w:pPr>
            <w:r w:rsidDel="00000000" w:rsidR="00000000" w:rsidRPr="00000000">
              <w:rPr>
                <w:b w:val="1"/>
                <w:rtl w:val="0"/>
              </w:rPr>
              <w:t xml:space="preserve">RatePerMin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B">
            <w:pPr>
              <w:pBdr>
                <w:top w:color="auto" w:space="0" w:sz="0" w:val="none"/>
                <w:bottom w:color="auto" w:space="0" w:sz="0" w:val="none"/>
                <w:right w:color="auto" w:space="0" w:sz="0" w:val="none"/>
                <w:between w:color="auto" w:space="0" w:sz="0" w:val="none"/>
              </w:pBdr>
              <w:spacing w:after="240" w:before="240" w:line="480" w:lineRule="auto"/>
              <w:ind w:left="0" w:firstLine="0"/>
              <w:jc w:val="both"/>
              <w:rPr/>
            </w:pPr>
            <w:r w:rsidDel="00000000" w:rsidR="00000000" w:rsidRPr="00000000">
              <w:rPr>
                <w:rtl w:val="0"/>
              </w:rPr>
              <w:t xml:space="preserve">Fare rate per minute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C">
            <w:pPr>
              <w:pBdr>
                <w:top w:color="auto" w:space="0" w:sz="0" w:val="none"/>
                <w:bottom w:color="auto" w:space="0" w:sz="0" w:val="none"/>
                <w:right w:color="auto" w:space="0" w:sz="0" w:val="none"/>
                <w:between w:color="auto" w:space="0" w:sz="0" w:val="none"/>
              </w:pBdr>
              <w:spacing w:after="240" w:before="240" w:line="480" w:lineRule="auto"/>
              <w:ind w:left="0" w:firstLine="0"/>
              <w:jc w:val="both"/>
              <w:rPr/>
            </w:pPr>
            <w:r w:rsidDel="00000000" w:rsidR="00000000" w:rsidRPr="00000000">
              <w:rPr>
                <w:rtl w:val="0"/>
              </w:rPr>
              <w:t xml:space="preserve">₱ 0.80 / 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D">
            <w:pPr>
              <w:pBdr>
                <w:top w:color="auto" w:space="0" w:sz="0" w:val="none"/>
                <w:bottom w:color="auto" w:space="0" w:sz="0" w:val="none"/>
                <w:right w:color="auto" w:space="0" w:sz="0" w:val="none"/>
                <w:between w:color="auto" w:space="0" w:sz="0" w:val="none"/>
              </w:pBdr>
              <w:spacing w:after="240" w:before="240" w:line="480" w:lineRule="auto"/>
              <w:ind w:left="0" w:firstLine="0"/>
              <w:jc w:val="both"/>
              <w:rPr/>
            </w:pPr>
            <w:r w:rsidDel="00000000" w:rsidR="00000000" w:rsidRPr="00000000">
              <w:rPr>
                <w:rtl w:val="0"/>
              </w:rPr>
              <w:t xml:space="preserve">Time-based fare component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E">
            <w:pPr>
              <w:pBdr>
                <w:top w:color="auto" w:space="0" w:sz="0" w:val="none"/>
                <w:bottom w:color="auto" w:space="0" w:sz="0" w:val="none"/>
                <w:right w:color="auto" w:space="0" w:sz="0" w:val="none"/>
                <w:between w:color="auto" w:space="0" w:sz="0" w:val="none"/>
              </w:pBdr>
              <w:spacing w:after="240" w:before="240" w:line="480" w:lineRule="auto"/>
              <w:ind w:left="0" w:firstLine="0"/>
              <w:jc w:val="both"/>
              <w:rPr/>
            </w:pPr>
            <w:r w:rsidDel="00000000" w:rsidR="00000000" w:rsidRPr="00000000">
              <w:rPr>
                <w:b w:val="1"/>
                <w:rtl w:val="0"/>
              </w:rPr>
              <w:t xml:space="preserve">BookingFee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F">
            <w:pPr>
              <w:pBdr>
                <w:top w:color="auto" w:space="0" w:sz="0" w:val="none"/>
                <w:bottom w:color="auto" w:space="0" w:sz="0" w:val="none"/>
                <w:right w:color="auto" w:space="0" w:sz="0" w:val="none"/>
                <w:between w:color="auto" w:space="0" w:sz="0" w:val="none"/>
              </w:pBdr>
              <w:spacing w:after="240" w:before="240" w:line="480" w:lineRule="auto"/>
              <w:ind w:left="0" w:firstLine="0"/>
              <w:jc w:val="both"/>
              <w:rPr/>
            </w:pPr>
            <w:r w:rsidDel="00000000" w:rsidR="00000000" w:rsidRPr="00000000">
              <w:rPr>
                <w:rtl w:val="0"/>
              </w:rPr>
              <w:t xml:space="preserve">Fixed platform service fee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0">
            <w:pPr>
              <w:pBdr>
                <w:top w:color="auto" w:space="0" w:sz="0" w:val="none"/>
                <w:bottom w:color="auto" w:space="0" w:sz="0" w:val="none"/>
                <w:right w:color="auto" w:space="0" w:sz="0" w:val="none"/>
                <w:between w:color="auto" w:space="0" w:sz="0" w:val="none"/>
              </w:pBdr>
              <w:spacing w:after="240" w:before="240" w:line="480" w:lineRule="auto"/>
              <w:ind w:left="0" w:firstLine="0"/>
              <w:jc w:val="both"/>
              <w:rPr/>
            </w:pPr>
            <w:r w:rsidDel="00000000" w:rsidR="00000000" w:rsidRPr="00000000">
              <w:rPr>
                <w:rtl w:val="0"/>
              </w:rPr>
              <w:t xml:space="preserve">₱ 5.00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1">
            <w:pPr>
              <w:pBdr>
                <w:top w:color="auto" w:space="0" w:sz="0" w:val="none"/>
                <w:bottom w:color="auto" w:space="0" w:sz="0" w:val="none"/>
                <w:right w:color="auto" w:space="0" w:sz="0" w:val="none"/>
                <w:between w:color="auto" w:space="0" w:sz="0" w:val="none"/>
              </w:pBdr>
              <w:spacing w:after="240" w:before="240" w:line="480" w:lineRule="auto"/>
              <w:ind w:left="0" w:firstLine="0"/>
              <w:jc w:val="both"/>
              <w:rPr/>
            </w:pPr>
            <w:r w:rsidDel="00000000" w:rsidR="00000000" w:rsidRPr="00000000">
              <w:rPr>
                <w:rtl w:val="0"/>
              </w:rPr>
              <w:t xml:space="preserve">Added to every trip</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2">
            <w:pPr>
              <w:pBdr>
                <w:top w:color="auto" w:space="0" w:sz="0" w:val="none"/>
                <w:bottom w:color="auto" w:space="0" w:sz="0" w:val="none"/>
                <w:right w:color="auto" w:space="0" w:sz="0" w:val="none"/>
                <w:between w:color="auto" w:space="0" w:sz="0" w:val="none"/>
              </w:pBdr>
              <w:spacing w:after="240" w:before="240" w:line="480" w:lineRule="auto"/>
              <w:ind w:left="0" w:firstLine="0"/>
              <w:jc w:val="both"/>
              <w:rPr/>
            </w:pPr>
            <w:r w:rsidDel="00000000" w:rsidR="00000000" w:rsidRPr="00000000">
              <w:rPr>
                <w:b w:val="1"/>
                <w:rtl w:val="0"/>
              </w:rPr>
              <w:t xml:space="preserve">MinFare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3">
            <w:pPr>
              <w:pBdr>
                <w:top w:color="auto" w:space="0" w:sz="0" w:val="none"/>
                <w:bottom w:color="auto" w:space="0" w:sz="0" w:val="none"/>
                <w:right w:color="auto" w:space="0" w:sz="0" w:val="none"/>
                <w:between w:color="auto" w:space="0" w:sz="0" w:val="none"/>
              </w:pBdr>
              <w:spacing w:after="240" w:before="240" w:line="480" w:lineRule="auto"/>
              <w:ind w:left="0" w:firstLine="0"/>
              <w:jc w:val="both"/>
              <w:rPr/>
            </w:pPr>
            <w:r w:rsidDel="00000000" w:rsidR="00000000" w:rsidRPr="00000000">
              <w:rPr>
                <w:rtl w:val="0"/>
              </w:rPr>
              <w:t xml:space="preserve">Minimum threshold fare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4">
            <w:pPr>
              <w:pBdr>
                <w:top w:color="auto" w:space="0" w:sz="0" w:val="none"/>
                <w:bottom w:color="auto" w:space="0" w:sz="0" w:val="none"/>
                <w:right w:color="auto" w:space="0" w:sz="0" w:val="none"/>
                <w:between w:color="auto" w:space="0" w:sz="0" w:val="none"/>
              </w:pBdr>
              <w:spacing w:after="240" w:before="240" w:line="480" w:lineRule="auto"/>
              <w:ind w:left="0" w:firstLine="0"/>
              <w:jc w:val="both"/>
              <w:rPr/>
            </w:pPr>
            <w:r w:rsidDel="00000000" w:rsidR="00000000" w:rsidRPr="00000000">
              <w:rPr>
                <w:rtl w:val="0"/>
              </w:rPr>
              <w:t xml:space="preserve">₱ 70.00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5">
            <w:pPr>
              <w:pBdr>
                <w:top w:color="auto" w:space="0" w:sz="0" w:val="none"/>
                <w:bottom w:color="auto" w:space="0" w:sz="0" w:val="none"/>
                <w:right w:color="auto" w:space="0" w:sz="0" w:val="none"/>
                <w:between w:color="auto" w:space="0" w:sz="0" w:val="none"/>
              </w:pBdr>
              <w:spacing w:after="240" w:before="240" w:line="480" w:lineRule="auto"/>
              <w:ind w:left="0" w:firstLine="0"/>
              <w:jc w:val="both"/>
              <w:rPr/>
            </w:pPr>
            <w:r w:rsidDel="00000000" w:rsidR="00000000" w:rsidRPr="00000000">
              <w:rPr>
                <w:rtl w:val="0"/>
              </w:rPr>
              <w:t xml:space="preserve">Ensures base revenue for short trips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6">
            <w:pPr>
              <w:pBdr>
                <w:top w:color="auto" w:space="0" w:sz="0" w:val="none"/>
                <w:bottom w:color="auto" w:space="0" w:sz="0" w:val="none"/>
                <w:right w:color="auto" w:space="0" w:sz="0" w:val="none"/>
                <w:between w:color="auto" w:space="0" w:sz="0" w:val="none"/>
              </w:pBdr>
              <w:spacing w:after="240" w:before="240" w:line="480" w:lineRule="auto"/>
              <w:ind w:left="0" w:firstLine="0"/>
              <w:jc w:val="both"/>
              <w:rPr/>
            </w:pPr>
            <w:r w:rsidDel="00000000" w:rsidR="00000000" w:rsidRPr="00000000">
              <w:rPr>
                <w:b w:val="1"/>
                <w:rtl w:val="0"/>
              </w:rPr>
              <w:t xml:space="preserve">NightSurcharge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7">
            <w:pPr>
              <w:pBdr>
                <w:top w:color="auto" w:space="0" w:sz="0" w:val="none"/>
                <w:bottom w:color="auto" w:space="0" w:sz="0" w:val="none"/>
                <w:right w:color="auto" w:space="0" w:sz="0" w:val="none"/>
                <w:between w:color="auto" w:space="0" w:sz="0" w:val="none"/>
              </w:pBdr>
              <w:spacing w:after="240" w:before="240" w:line="480" w:lineRule="auto"/>
              <w:ind w:left="0" w:firstLine="0"/>
              <w:jc w:val="both"/>
              <w:rPr/>
            </w:pPr>
            <w:r w:rsidDel="00000000" w:rsidR="00000000" w:rsidRPr="00000000">
              <w:rPr>
                <w:rtl w:val="0"/>
              </w:rPr>
              <w:t xml:space="preserve">15 % fare addition for night trips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8">
            <w:pPr>
              <w:pBdr>
                <w:top w:color="auto" w:space="0" w:sz="0" w:val="none"/>
                <w:bottom w:color="auto" w:space="0" w:sz="0" w:val="none"/>
                <w:right w:color="auto" w:space="0" w:sz="0" w:val="none"/>
                <w:between w:color="auto" w:space="0" w:sz="0" w:val="none"/>
              </w:pBdr>
              <w:spacing w:after="240" w:before="240" w:line="480" w:lineRule="auto"/>
              <w:ind w:left="0" w:firstLine="0"/>
              <w:jc w:val="both"/>
              <w:rPr/>
            </w:pPr>
            <w:r w:rsidDel="00000000" w:rsidR="00000000" w:rsidRPr="00000000">
              <w:rPr>
                <w:rtl w:val="0"/>
              </w:rPr>
              <w:t xml:space="preserve">0.15 × Subtotal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9">
            <w:pPr>
              <w:pBdr>
                <w:top w:color="auto" w:space="0" w:sz="0" w:val="none"/>
                <w:bottom w:color="auto" w:space="0" w:sz="0" w:val="none"/>
                <w:right w:color="auto" w:space="0" w:sz="0" w:val="none"/>
                <w:between w:color="auto" w:space="0" w:sz="0" w:val="none"/>
              </w:pBdr>
              <w:spacing w:after="240" w:before="240" w:line="480" w:lineRule="auto"/>
              <w:ind w:left="0" w:firstLine="0"/>
              <w:jc w:val="both"/>
              <w:rPr/>
            </w:pPr>
            <w:r w:rsidDel="00000000" w:rsidR="00000000" w:rsidRPr="00000000">
              <w:rPr>
                <w:rtl w:val="0"/>
              </w:rPr>
              <w:t xml:space="preserve">Applied from 21:00 to 05:00</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A">
            <w:pPr>
              <w:pBdr>
                <w:top w:color="auto" w:space="0" w:sz="0" w:val="none"/>
                <w:bottom w:color="auto" w:space="0" w:sz="0" w:val="none"/>
                <w:right w:color="auto" w:space="0" w:sz="0" w:val="none"/>
                <w:between w:color="auto" w:space="0" w:sz="0" w:val="none"/>
              </w:pBdr>
              <w:spacing w:after="240" w:before="240" w:line="480" w:lineRule="auto"/>
              <w:ind w:left="0" w:firstLine="0"/>
              <w:jc w:val="both"/>
              <w:rPr/>
            </w:pPr>
            <w:r w:rsidDel="00000000" w:rsidR="00000000" w:rsidRPr="00000000">
              <w:rPr>
                <w:b w:val="1"/>
                <w:rtl w:val="0"/>
              </w:rPr>
              <w:t xml:space="preserve">SurgeMultiplier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B">
            <w:pPr>
              <w:pBdr>
                <w:top w:color="auto" w:space="0" w:sz="0" w:val="none"/>
                <w:bottom w:color="auto" w:space="0" w:sz="0" w:val="none"/>
                <w:right w:color="auto" w:space="0" w:sz="0" w:val="none"/>
                <w:between w:color="auto" w:space="0" w:sz="0" w:val="none"/>
              </w:pBdr>
              <w:spacing w:after="240" w:before="240" w:line="480" w:lineRule="auto"/>
              <w:ind w:left="0" w:firstLine="0"/>
              <w:jc w:val="both"/>
              <w:rPr/>
            </w:pPr>
            <w:r w:rsidDel="00000000" w:rsidR="00000000" w:rsidRPr="00000000">
              <w:rPr>
                <w:rtl w:val="0"/>
              </w:rPr>
              <w:t xml:space="preserve">Demand-based multiplier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C">
            <w:pPr>
              <w:pBdr>
                <w:top w:color="auto" w:space="0" w:sz="0" w:val="none"/>
                <w:bottom w:color="auto" w:space="0" w:sz="0" w:val="none"/>
                <w:right w:color="auto" w:space="0" w:sz="0" w:val="none"/>
                <w:between w:color="auto" w:space="0" w:sz="0" w:val="none"/>
              </w:pBdr>
              <w:spacing w:after="240" w:before="240" w:line="480" w:lineRule="auto"/>
              <w:ind w:left="0" w:firstLine="0"/>
              <w:jc w:val="both"/>
              <w:rPr/>
            </w:pPr>
            <w:r w:rsidDel="00000000" w:rsidR="00000000" w:rsidRPr="00000000">
              <w:rPr>
                <w:rtl w:val="0"/>
              </w:rPr>
              <w:t xml:space="preserve">0.7 – 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D">
            <w:pPr>
              <w:pBdr>
                <w:top w:color="auto" w:space="0" w:sz="0" w:val="none"/>
                <w:bottom w:color="auto" w:space="0" w:sz="0" w:val="none"/>
                <w:right w:color="auto" w:space="0" w:sz="0" w:val="none"/>
                <w:between w:color="auto" w:space="0" w:sz="0" w:val="none"/>
              </w:pBdr>
              <w:spacing w:after="240" w:before="240" w:line="480" w:lineRule="auto"/>
              <w:ind w:left="0" w:firstLine="0"/>
              <w:jc w:val="both"/>
              <w:rPr/>
            </w:pPr>
            <w:r w:rsidDel="00000000" w:rsidR="00000000" w:rsidRPr="00000000">
              <w:rPr>
                <w:rtl w:val="0"/>
              </w:rPr>
              <w:t xml:space="preserve">Adjusted for peak hours or rain conditions</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E">
            <w:pPr>
              <w:pBdr>
                <w:top w:color="auto" w:space="0" w:sz="0" w:val="none"/>
                <w:bottom w:color="auto" w:space="0" w:sz="0" w:val="none"/>
                <w:right w:color="auto" w:space="0" w:sz="0" w:val="none"/>
                <w:between w:color="auto" w:space="0" w:sz="0" w:val="none"/>
              </w:pBdr>
              <w:spacing w:after="240" w:before="240" w:line="480" w:lineRule="auto"/>
              <w:ind w:left="0" w:firstLine="0"/>
              <w:jc w:val="both"/>
              <w:rPr/>
            </w:pPr>
            <w:r w:rsidDel="00000000" w:rsidR="00000000" w:rsidRPr="00000000">
              <w:rPr>
                <w:b w:val="1"/>
                <w:rtl w:val="0"/>
              </w:rPr>
              <w:t xml:space="preserve">CarpoolDiscountPct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F">
            <w:pPr>
              <w:pBdr>
                <w:top w:color="auto" w:space="0" w:sz="0" w:val="none"/>
                <w:bottom w:color="auto" w:space="0" w:sz="0" w:val="none"/>
                <w:right w:color="auto" w:space="0" w:sz="0" w:val="none"/>
                <w:between w:color="auto" w:space="0" w:sz="0" w:val="none"/>
              </w:pBdr>
              <w:spacing w:after="240" w:before="240" w:line="480" w:lineRule="auto"/>
              <w:ind w:left="0" w:firstLine="0"/>
              <w:jc w:val="both"/>
              <w:rPr/>
            </w:pPr>
            <w:r w:rsidDel="00000000" w:rsidR="00000000" w:rsidRPr="00000000">
              <w:rPr>
                <w:rtl w:val="0"/>
              </w:rPr>
              <w:t xml:space="preserve">Tiered discount rate for shared rides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0">
            <w:pPr>
              <w:pBdr>
                <w:top w:color="auto" w:space="0" w:sz="0" w:val="none"/>
                <w:bottom w:color="auto" w:space="0" w:sz="0" w:val="none"/>
                <w:right w:color="auto" w:space="0" w:sz="0" w:val="none"/>
                <w:between w:color="auto" w:space="0" w:sz="0" w:val="none"/>
              </w:pBdr>
              <w:spacing w:after="240" w:before="240" w:line="480" w:lineRule="auto"/>
              <w:ind w:left="0" w:firstLine="0"/>
              <w:jc w:val="both"/>
              <w:rPr/>
            </w:pPr>
            <w:r w:rsidDel="00000000" w:rsidR="00000000" w:rsidRPr="00000000">
              <w:rPr>
                <w:rtl w:val="0"/>
              </w:rPr>
              <w:t xml:space="preserve">6 % – 25 %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1">
            <w:pPr>
              <w:pBdr>
                <w:top w:color="auto" w:space="0" w:sz="0" w:val="none"/>
                <w:bottom w:color="auto" w:space="0" w:sz="0" w:val="none"/>
                <w:right w:color="auto" w:space="0" w:sz="0" w:val="none"/>
                <w:between w:color="auto" w:space="0" w:sz="0" w:val="none"/>
              </w:pBdr>
              <w:spacing w:after="240" w:before="240" w:line="480" w:lineRule="auto"/>
              <w:ind w:left="0" w:firstLine="0"/>
              <w:jc w:val="both"/>
              <w:rPr/>
            </w:pPr>
            <w:r w:rsidDel="00000000" w:rsidR="00000000" w:rsidRPr="00000000">
              <w:rPr>
                <w:rtl w:val="0"/>
              </w:rPr>
              <w:t xml:space="preserve">Based on total occupied seats (2–5 passengers)</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2">
            <w:pPr>
              <w:pBdr>
                <w:top w:color="auto" w:space="0" w:sz="0" w:val="none"/>
                <w:bottom w:color="auto" w:space="0" w:sz="0" w:val="none"/>
                <w:right w:color="auto" w:space="0" w:sz="0" w:val="none"/>
                <w:between w:color="auto" w:space="0" w:sz="0" w:val="none"/>
              </w:pBdr>
              <w:spacing w:after="240" w:before="240" w:line="480" w:lineRule="auto"/>
              <w:ind w:left="0" w:firstLine="0"/>
              <w:jc w:val="both"/>
              <w:rPr/>
            </w:pPr>
            <w:r w:rsidDel="00000000" w:rsidR="00000000" w:rsidRPr="00000000">
              <w:rPr>
                <w:b w:val="1"/>
                <w:rtl w:val="0"/>
              </w:rPr>
              <w:t xml:space="preserve">ModeMultiplier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3">
            <w:pPr>
              <w:pBdr>
                <w:top w:color="auto" w:space="0" w:sz="0" w:val="none"/>
                <w:bottom w:color="auto" w:space="0" w:sz="0" w:val="none"/>
                <w:right w:color="auto" w:space="0" w:sz="0" w:val="none"/>
                <w:between w:color="auto" w:space="0" w:sz="0" w:val="none"/>
              </w:pBdr>
              <w:spacing w:after="240" w:before="240" w:line="480" w:lineRule="auto"/>
              <w:ind w:left="0" w:firstLine="0"/>
              <w:jc w:val="both"/>
              <w:rPr/>
            </w:pPr>
            <w:r w:rsidDel="00000000" w:rsidR="00000000" w:rsidRPr="00000000">
              <w:rPr>
                <w:rtl w:val="0"/>
              </w:rPr>
              <w:t xml:space="preserve">Ride-type multiplier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4">
            <w:pPr>
              <w:pBdr>
                <w:top w:color="auto" w:space="0" w:sz="0" w:val="none"/>
                <w:bottom w:color="auto" w:space="0" w:sz="0" w:val="none"/>
                <w:right w:color="auto" w:space="0" w:sz="0" w:val="none"/>
                <w:between w:color="auto" w:space="0" w:sz="0" w:val="none"/>
              </w:pBdr>
              <w:spacing w:after="240" w:before="240" w:line="480" w:lineRule="auto"/>
              <w:ind w:left="1080" w:firstLine="0"/>
              <w:jc w:val="both"/>
              <w:rPr/>
            </w:pPr>
            <w:r w:rsidDel="00000000" w:rsidR="00000000" w:rsidRPr="00000000">
              <w:rPr>
                <w:rtl w:val="0"/>
              </w:rPr>
              <w:t xml:space="preserve">1.00 (shared), 1.10 (group flat), 1.20 (pakyaw)</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5">
            <w:pPr>
              <w:pBdr>
                <w:top w:color="auto" w:space="0" w:sz="0" w:val="none"/>
                <w:bottom w:color="auto" w:space="0" w:sz="0" w:val="none"/>
                <w:right w:color="auto" w:space="0" w:sz="0" w:val="none"/>
                <w:between w:color="auto" w:space="0" w:sz="0" w:val="none"/>
              </w:pBdr>
              <w:spacing w:after="240" w:before="240" w:line="480" w:lineRule="auto"/>
              <w:ind w:left="0" w:firstLine="0"/>
              <w:jc w:val="both"/>
              <w:rPr/>
            </w:pPr>
            <w:r w:rsidDel="00000000" w:rsidR="00000000" w:rsidRPr="00000000">
              <w:rPr>
                <w:rtl w:val="0"/>
              </w:rPr>
              <w:t xml:space="preserve">Adjusts for booking type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6">
            <w:pPr>
              <w:pBdr>
                <w:top w:color="auto" w:space="0" w:sz="0" w:val="none"/>
                <w:bottom w:color="auto" w:space="0" w:sz="0" w:val="none"/>
                <w:right w:color="auto" w:space="0" w:sz="0" w:val="none"/>
                <w:between w:color="auto" w:space="0" w:sz="0" w:val="none"/>
              </w:pBdr>
              <w:spacing w:after="240" w:before="240" w:line="480" w:lineRule="auto"/>
              <w:ind w:left="0" w:firstLine="0"/>
              <w:jc w:val="both"/>
              <w:rPr/>
            </w:pPr>
            <w:r w:rsidDel="00000000" w:rsidR="00000000" w:rsidRPr="00000000">
              <w:rPr>
                <w:b w:val="1"/>
                <w:rtl w:val="0"/>
              </w:rPr>
              <w:t xml:space="preserve">SeatsBilled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7">
            <w:pPr>
              <w:pBdr>
                <w:top w:color="auto" w:space="0" w:sz="0" w:val="none"/>
                <w:bottom w:color="auto" w:space="0" w:sz="0" w:val="none"/>
                <w:right w:color="auto" w:space="0" w:sz="0" w:val="none"/>
                <w:between w:color="auto" w:space="0" w:sz="0" w:val="none"/>
              </w:pBdr>
              <w:spacing w:after="240" w:before="240" w:line="480" w:lineRule="auto"/>
              <w:ind w:left="0" w:firstLine="0"/>
              <w:jc w:val="both"/>
              <w:rPr/>
            </w:pPr>
            <w:r w:rsidDel="00000000" w:rsidR="00000000" w:rsidRPr="00000000">
              <w:rPr>
                <w:rtl w:val="0"/>
              </w:rPr>
              <w:t xml:space="preserve">Number of seats charged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8">
            <w:pPr>
              <w:pBdr>
                <w:top w:color="auto" w:space="0" w:sz="0" w:val="none"/>
                <w:bottom w:color="auto" w:space="0" w:sz="0" w:val="none"/>
                <w:right w:color="auto" w:space="0" w:sz="0" w:val="none"/>
                <w:between w:color="auto" w:space="0" w:sz="0" w:val="none"/>
              </w:pBdr>
              <w:spacing w:after="240" w:before="240" w:line="480" w:lineRule="auto"/>
              <w:ind w:left="0" w:firstLine="0"/>
              <w:jc w:val="both"/>
              <w:rPr/>
            </w:pPr>
            <w:r w:rsidDel="00000000" w:rsidR="00000000" w:rsidRPr="00000000">
              <w:rPr>
                <w:rtl w:val="0"/>
              </w:rPr>
              <w:t xml:space="preserve">integer (1 – 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9">
            <w:pPr>
              <w:pBdr>
                <w:top w:color="auto" w:space="0" w:sz="0" w:val="none"/>
                <w:bottom w:color="auto" w:space="0" w:sz="0" w:val="none"/>
                <w:right w:color="auto" w:space="0" w:sz="0" w:val="none"/>
                <w:between w:color="auto" w:space="0" w:sz="0" w:val="none"/>
              </w:pBdr>
              <w:spacing w:after="240" w:before="240" w:line="480" w:lineRule="auto"/>
              <w:ind w:left="0" w:firstLine="0"/>
              <w:jc w:val="both"/>
              <w:rPr/>
            </w:pPr>
            <w:r w:rsidDel="00000000" w:rsidR="00000000" w:rsidRPr="00000000">
              <w:rPr>
                <w:rtl w:val="0"/>
              </w:rPr>
              <w:t xml:space="preserve">Reflects reserved seats or full capacity for </w:t>
            </w:r>
            <w:r w:rsidDel="00000000" w:rsidR="00000000" w:rsidRPr="00000000">
              <w:rPr>
                <w:i w:val="1"/>
                <w:rtl w:val="0"/>
              </w:rPr>
              <w:t xml:space="preserve">pakyaw</w:t>
            </w:r>
            <w:r w:rsidDel="00000000" w:rsidR="00000000" w:rsidRPr="00000000">
              <w:rPr>
                <w:rtl w:val="0"/>
              </w:rPr>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A">
            <w:pPr>
              <w:pBdr>
                <w:top w:color="auto" w:space="0" w:sz="0" w:val="none"/>
                <w:bottom w:color="auto" w:space="0" w:sz="0" w:val="none"/>
                <w:right w:color="auto" w:space="0" w:sz="0" w:val="none"/>
                <w:between w:color="auto" w:space="0" w:sz="0" w:val="none"/>
              </w:pBdr>
              <w:spacing w:after="240" w:before="240" w:line="480" w:lineRule="auto"/>
              <w:ind w:left="0" w:firstLine="0"/>
              <w:jc w:val="both"/>
              <w:rPr/>
            </w:pPr>
            <w:r w:rsidDel="00000000" w:rsidR="00000000" w:rsidRPr="00000000">
              <w:rPr>
                <w:b w:val="1"/>
                <w:rtl w:val="0"/>
              </w:rPr>
              <w:t xml:space="preserve">PlatformFeeRate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B">
            <w:pPr>
              <w:pBdr>
                <w:top w:color="auto" w:space="0" w:sz="0" w:val="none"/>
                <w:bottom w:color="auto" w:space="0" w:sz="0" w:val="none"/>
                <w:right w:color="auto" w:space="0" w:sz="0" w:val="none"/>
                <w:between w:color="auto" w:space="0" w:sz="0" w:val="none"/>
              </w:pBdr>
              <w:spacing w:after="240" w:before="240" w:line="480" w:lineRule="auto"/>
              <w:ind w:left="0" w:firstLine="0"/>
              <w:jc w:val="both"/>
              <w:rPr/>
            </w:pPr>
            <w:r w:rsidDel="00000000" w:rsidR="00000000" w:rsidRPr="00000000">
              <w:rPr>
                <w:rtl w:val="0"/>
              </w:rPr>
              <w:t xml:space="preserve">Percentage retained by GoDavao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C">
            <w:pPr>
              <w:pBdr>
                <w:top w:color="auto" w:space="0" w:sz="0" w:val="none"/>
                <w:bottom w:color="auto" w:space="0" w:sz="0" w:val="none"/>
                <w:right w:color="auto" w:space="0" w:sz="0" w:val="none"/>
                <w:between w:color="auto" w:space="0" w:sz="0" w:val="none"/>
              </w:pBdr>
              <w:spacing w:after="240" w:before="240" w:line="480" w:lineRule="auto"/>
              <w:ind w:left="0" w:firstLine="0"/>
              <w:jc w:val="both"/>
              <w:rPr/>
            </w:pPr>
            <w:r w:rsidDel="00000000" w:rsidR="00000000" w:rsidRPr="00000000">
              <w:rPr>
                <w:rtl w:val="0"/>
              </w:rPr>
              <w:t xml:space="preserve">15 % (0.15)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D">
            <w:pPr>
              <w:pBdr>
                <w:top w:color="auto" w:space="0" w:sz="0" w:val="none"/>
                <w:bottom w:color="auto" w:space="0" w:sz="0" w:val="none"/>
                <w:right w:color="auto" w:space="0" w:sz="0" w:val="none"/>
                <w:between w:color="auto" w:space="0" w:sz="0" w:val="none"/>
              </w:pBdr>
              <w:spacing w:after="240" w:before="240" w:line="480" w:lineRule="auto"/>
              <w:ind w:left="0" w:firstLine="0"/>
              <w:jc w:val="both"/>
              <w:rPr/>
            </w:pPr>
            <w:r w:rsidDel="00000000" w:rsidR="00000000" w:rsidRPr="00000000">
              <w:rPr>
                <w:rtl w:val="0"/>
              </w:rPr>
              <w:t xml:space="preserve">Platform commission deducted from total fare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E">
            <w:pPr>
              <w:pBdr>
                <w:top w:color="auto" w:space="0" w:sz="0" w:val="none"/>
                <w:bottom w:color="auto" w:space="0" w:sz="0" w:val="none"/>
                <w:right w:color="auto" w:space="0" w:sz="0" w:val="none"/>
                <w:between w:color="auto" w:space="0" w:sz="0" w:val="none"/>
              </w:pBdr>
              <w:spacing w:after="240" w:before="240" w:line="480" w:lineRule="auto"/>
              <w:ind w:left="0" w:firstLine="0"/>
              <w:jc w:val="both"/>
              <w:rPr/>
            </w:pPr>
            <w:r w:rsidDel="00000000" w:rsidR="00000000" w:rsidRPr="00000000">
              <w:rPr>
                <w:b w:val="1"/>
                <w:rtl w:val="0"/>
              </w:rPr>
              <w:t xml:space="preserve">DriverTake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F">
            <w:pPr>
              <w:pBdr>
                <w:top w:color="auto" w:space="0" w:sz="0" w:val="none"/>
                <w:bottom w:color="auto" w:space="0" w:sz="0" w:val="none"/>
                <w:right w:color="auto" w:space="0" w:sz="0" w:val="none"/>
                <w:between w:color="auto" w:space="0" w:sz="0" w:val="none"/>
              </w:pBdr>
              <w:spacing w:after="240" w:before="240" w:line="480" w:lineRule="auto"/>
              <w:ind w:left="0" w:firstLine="0"/>
              <w:jc w:val="both"/>
              <w:rPr/>
            </w:pPr>
            <w:r w:rsidDel="00000000" w:rsidR="00000000" w:rsidRPr="00000000">
              <w:rPr>
                <w:rtl w:val="0"/>
              </w:rPr>
              <w:t xml:space="preserve">Driver’s final earnings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0">
            <w:pPr>
              <w:pBdr>
                <w:top w:color="auto" w:space="0" w:sz="0" w:val="none"/>
                <w:bottom w:color="auto" w:space="0" w:sz="0" w:val="none"/>
                <w:right w:color="auto" w:space="0" w:sz="0" w:val="none"/>
                <w:between w:color="auto" w:space="0" w:sz="0" w:val="none"/>
              </w:pBdr>
              <w:spacing w:after="240" w:before="240" w:line="480" w:lineRule="auto"/>
              <w:ind w:left="0" w:firstLine="0"/>
              <w:jc w:val="both"/>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1">
            <w:pPr>
              <w:pBdr>
                <w:top w:color="auto" w:space="0" w:sz="0" w:val="none"/>
                <w:bottom w:color="auto" w:space="0" w:sz="0" w:val="none"/>
                <w:right w:color="auto" w:space="0" w:sz="0" w:val="none"/>
                <w:between w:color="auto" w:space="0" w:sz="0" w:val="none"/>
              </w:pBdr>
              <w:spacing w:after="240" w:before="240" w:line="480" w:lineRule="auto"/>
              <w:ind w:left="0" w:firstLine="0"/>
              <w:jc w:val="both"/>
              <w:rPr/>
            </w:pPr>
            <w:r w:rsidDel="00000000" w:rsidR="00000000" w:rsidRPr="00000000">
              <w:rPr>
                <w:rtl w:val="0"/>
              </w:rPr>
              <w:t xml:space="preserve">Calculated as Total Fare × (1 – PlatformFeeRate)</w:t>
            </w:r>
          </w:p>
        </w:tc>
      </w:tr>
    </w:tbl>
    <w:p w:rsidR="00000000" w:rsidDel="00000000" w:rsidP="00000000" w:rsidRDefault="00000000" w:rsidRPr="00000000" w14:paraId="000002D2">
      <w:pPr>
        <w:pBdr>
          <w:top w:color="auto" w:space="0" w:sz="0" w:val="none"/>
          <w:bottom w:color="auto" w:space="0" w:sz="0" w:val="none"/>
          <w:right w:color="auto" w:space="0" w:sz="0" w:val="none"/>
          <w:between w:color="auto" w:space="0" w:sz="0" w:val="none"/>
        </w:pBdr>
        <w:spacing w:after="240" w:before="240" w:line="480" w:lineRule="auto"/>
        <w:ind w:left="1440" w:hanging="360"/>
        <w:jc w:val="both"/>
        <w:rPr/>
      </w:pPr>
      <w:r w:rsidDel="00000000" w:rsidR="00000000" w:rsidRPr="00000000">
        <w:rPr>
          <w:rtl w:val="0"/>
        </w:rPr>
      </w:r>
    </w:p>
    <w:p w:rsidR="00000000" w:rsidDel="00000000" w:rsidP="00000000" w:rsidRDefault="00000000" w:rsidRPr="00000000" w14:paraId="000002D3">
      <w:pPr>
        <w:pStyle w:val="Heading2"/>
        <w:keepNext w:val="0"/>
        <w:keepLines w:val="0"/>
        <w:pBdr>
          <w:top w:color="auto" w:space="0" w:sz="0" w:val="none"/>
          <w:bottom w:color="auto" w:space="0" w:sz="0" w:val="none"/>
          <w:right w:color="auto" w:space="0" w:sz="0" w:val="none"/>
          <w:between w:color="auto" w:space="0" w:sz="0" w:val="none"/>
        </w:pBdr>
        <w:spacing w:after="80" w:line="480" w:lineRule="auto"/>
        <w:jc w:val="both"/>
        <w:rPr>
          <w:b w:val="1"/>
          <w:sz w:val="22"/>
          <w:szCs w:val="22"/>
        </w:rPr>
      </w:pPr>
      <w:bookmarkStart w:colFirst="0" w:colLast="0" w:name="_4qk40uih6vb" w:id="48"/>
      <w:bookmarkEnd w:id="48"/>
      <w:r w:rsidDel="00000000" w:rsidR="00000000" w:rsidRPr="00000000">
        <w:rPr>
          <w:b w:val="1"/>
          <w:sz w:val="22"/>
          <w:szCs w:val="22"/>
          <w:rtl w:val="0"/>
        </w:rPr>
        <w:t xml:space="preserve">3.5 Data Collection</w:t>
      </w:r>
    </w:p>
    <w:p w:rsidR="00000000" w:rsidDel="00000000" w:rsidP="00000000" w:rsidRDefault="00000000" w:rsidRPr="00000000" w14:paraId="000002D4">
      <w:pPr>
        <w:numPr>
          <w:ilvl w:val="0"/>
          <w:numId w:val="37"/>
        </w:numPr>
        <w:pBdr>
          <w:top w:color="auto" w:space="0" w:sz="0" w:val="none"/>
          <w:bottom w:color="auto" w:space="0" w:sz="0" w:val="none"/>
          <w:right w:color="auto" w:space="0" w:sz="0" w:val="none"/>
          <w:between w:color="auto" w:space="0" w:sz="0" w:val="none"/>
        </w:pBdr>
        <w:spacing w:after="0" w:afterAutospacing="0" w:before="240" w:line="480" w:lineRule="auto"/>
        <w:ind w:left="720" w:hanging="360"/>
        <w:jc w:val="both"/>
        <w:rPr/>
      </w:pPr>
      <w:r w:rsidDel="00000000" w:rsidR="00000000" w:rsidRPr="00000000">
        <w:rPr>
          <w:b w:val="1"/>
          <w:rtl w:val="0"/>
        </w:rPr>
        <w:t xml:space="preserve">System Logs</w:t>
        <w:br w:type="textWrapping"/>
      </w:r>
      <w:r w:rsidDel="00000000" w:rsidR="00000000" w:rsidRPr="00000000">
        <w:rPr>
          <w:rtl w:val="0"/>
        </w:rPr>
        <w:t xml:space="preserve"> System-generated logs were automatically recorded from the Supabase backend. These included ride request creation, ride matching results, route assignments, and ride status transitions (pending &gt; accepted &gt; en route&gt; completed). The logs served as the primary source for analyzing workflow success rates, error frequencies, and the overall stability of the ride lifecycle. Because logs are automatically timestamped and linked to ride identifiers, they provide reproducible evidence of system behavior.</w:t>
      </w:r>
    </w:p>
    <w:p w:rsidR="00000000" w:rsidDel="00000000" w:rsidP="00000000" w:rsidRDefault="00000000" w:rsidRPr="00000000" w14:paraId="000002D5">
      <w:pPr>
        <w:numPr>
          <w:ilvl w:val="0"/>
          <w:numId w:val="37"/>
        </w:numPr>
        <w:pBdr>
          <w:top w:color="auto" w:space="0" w:sz="0" w:val="none"/>
          <w:bottom w:color="auto" w:space="0" w:sz="0" w:val="none"/>
          <w:right w:color="auto" w:space="0" w:sz="0" w:val="none"/>
          <w:between w:color="auto" w:space="0" w:sz="0" w:val="none"/>
        </w:pBdr>
        <w:spacing w:after="0" w:afterAutospacing="0" w:before="0" w:beforeAutospacing="0" w:line="480" w:lineRule="auto"/>
        <w:ind w:left="720" w:hanging="360"/>
        <w:jc w:val="both"/>
        <w:rPr/>
      </w:pPr>
      <w:r w:rsidDel="00000000" w:rsidR="00000000" w:rsidRPr="00000000">
        <w:rPr>
          <w:b w:val="1"/>
          <w:rtl w:val="0"/>
        </w:rPr>
        <w:t xml:space="preserve">User Feedback</w:t>
        <w:br w:type="textWrapping"/>
      </w:r>
      <w:r w:rsidDel="00000000" w:rsidR="00000000" w:rsidRPr="00000000">
        <w:rPr>
          <w:rtl w:val="0"/>
        </w:rPr>
        <w:t xml:space="preserve">Informal User Acceptance Testing (UAT) was conducted with a convenience sample of students and volunteer drivers (10 participants). Participants were selected because they represent the primary target demographic of GoDavao: commuters and vehicle owners navigating Davao City traffic. Feedback was gathered using two instruments:</w:t>
      </w:r>
    </w:p>
    <w:p w:rsidR="00000000" w:rsidDel="00000000" w:rsidP="00000000" w:rsidRDefault="00000000" w:rsidRPr="00000000" w14:paraId="000002D6">
      <w:pPr>
        <w:numPr>
          <w:ilvl w:val="1"/>
          <w:numId w:val="37"/>
        </w:numPr>
        <w:pBdr>
          <w:top w:color="auto" w:space="0" w:sz="0" w:val="none"/>
          <w:bottom w:color="auto" w:space="0" w:sz="0" w:val="none"/>
          <w:right w:color="auto" w:space="0" w:sz="0" w:val="none"/>
          <w:between w:color="auto" w:space="0" w:sz="0" w:val="none"/>
        </w:pBdr>
        <w:spacing w:after="0" w:afterAutospacing="0" w:before="0" w:beforeAutospacing="0" w:line="480" w:lineRule="auto"/>
        <w:ind w:left="1440" w:hanging="360"/>
        <w:jc w:val="both"/>
        <w:rPr/>
      </w:pPr>
      <w:r w:rsidDel="00000000" w:rsidR="00000000" w:rsidRPr="00000000">
        <w:rPr>
          <w:b w:val="1"/>
          <w:rtl w:val="0"/>
        </w:rPr>
        <w:t xml:space="preserve">Observation Notes</w:t>
      </w:r>
      <w:r w:rsidDel="00000000" w:rsidR="00000000" w:rsidRPr="00000000">
        <w:rPr>
          <w:rtl w:val="0"/>
        </w:rPr>
        <w:t xml:space="preserve"> – researchers recorded usability difficulties, navigation errors, and technical glitches during live test sessions.</w:t>
      </w:r>
    </w:p>
    <w:p w:rsidR="00000000" w:rsidDel="00000000" w:rsidP="00000000" w:rsidRDefault="00000000" w:rsidRPr="00000000" w14:paraId="000002D7">
      <w:pPr>
        <w:numPr>
          <w:ilvl w:val="1"/>
          <w:numId w:val="37"/>
        </w:numPr>
        <w:pBdr>
          <w:top w:color="auto" w:space="0" w:sz="0" w:val="none"/>
          <w:bottom w:color="auto" w:space="0" w:sz="0" w:val="none"/>
          <w:right w:color="auto" w:space="0" w:sz="0" w:val="none"/>
          <w:between w:color="auto" w:space="0" w:sz="0" w:val="none"/>
        </w:pBdr>
        <w:spacing w:after="240" w:before="0" w:beforeAutospacing="0" w:line="480" w:lineRule="auto"/>
        <w:ind w:left="1440" w:hanging="360"/>
        <w:jc w:val="both"/>
        <w:rPr/>
      </w:pPr>
      <w:r w:rsidDel="00000000" w:rsidR="00000000" w:rsidRPr="00000000">
        <w:rPr>
          <w:b w:val="1"/>
          <w:rtl w:val="0"/>
        </w:rPr>
        <w:t xml:space="preserve">Post-Test Survey Forms</w:t>
      </w:r>
      <w:r w:rsidDel="00000000" w:rsidR="00000000" w:rsidRPr="00000000">
        <w:rPr>
          <w:rtl w:val="0"/>
        </w:rPr>
        <w:t xml:space="preserve"> – a short questionnaire using open-ended questions and Likert scales because it captures varying degrees of user perception, is quick and intuitive for participants, and produces quantifiable results that can be easily analyzed and compared across sprints. Compared to other methods, it strikes the right balance between richness, ease of use, and statistical reliability, making it well-suited for early-stage usability testing in terms of subjective perceptions (usability, clarity, and trustworthiness).</w:t>
      </w:r>
    </w:p>
    <w:p w:rsidR="00000000" w:rsidDel="00000000" w:rsidP="00000000" w:rsidRDefault="00000000" w:rsidRPr="00000000" w14:paraId="000002D8">
      <w:pPr>
        <w:pBdr>
          <w:top w:color="auto" w:space="0" w:sz="0" w:val="none"/>
          <w:bottom w:color="auto" w:space="0" w:sz="0" w:val="none"/>
          <w:right w:color="auto" w:space="0" w:sz="0" w:val="none"/>
          <w:between w:color="auto" w:space="0" w:sz="0" w:val="none"/>
        </w:pBdr>
        <w:spacing w:after="240" w:before="240" w:line="480" w:lineRule="auto"/>
        <w:jc w:val="both"/>
        <w:rPr/>
      </w:pPr>
      <w:r w:rsidDel="00000000" w:rsidR="00000000" w:rsidRPr="00000000">
        <w:rPr>
          <w:rtl w:val="0"/>
        </w:rPr>
      </w:r>
    </w:p>
    <w:p w:rsidR="00000000" w:rsidDel="00000000" w:rsidP="00000000" w:rsidRDefault="00000000" w:rsidRPr="00000000" w14:paraId="000002D9">
      <w:pPr>
        <w:pStyle w:val="Heading2"/>
        <w:spacing w:line="480" w:lineRule="auto"/>
        <w:jc w:val="both"/>
        <w:rPr>
          <w:b w:val="1"/>
          <w:sz w:val="22"/>
          <w:szCs w:val="22"/>
        </w:rPr>
      </w:pPr>
      <w:bookmarkStart w:colFirst="0" w:colLast="0" w:name="_aa3iv5vy7tf" w:id="49"/>
      <w:bookmarkEnd w:id="49"/>
      <w:r w:rsidDel="00000000" w:rsidR="00000000" w:rsidRPr="00000000">
        <w:rPr>
          <w:b w:val="1"/>
          <w:sz w:val="22"/>
          <w:szCs w:val="22"/>
          <w:rtl w:val="0"/>
        </w:rPr>
        <w:t xml:space="preserve">3.6 Validation and Limitations</w:t>
      </w:r>
    </w:p>
    <w:p w:rsidR="00000000" w:rsidDel="00000000" w:rsidP="00000000" w:rsidRDefault="00000000" w:rsidRPr="00000000" w14:paraId="000002DA">
      <w:pPr>
        <w:pStyle w:val="Heading2"/>
        <w:pBdr>
          <w:top w:color="auto" w:space="0" w:sz="0" w:val="none"/>
          <w:bottom w:color="auto" w:space="0" w:sz="0" w:val="none"/>
          <w:right w:color="auto" w:space="0" w:sz="0" w:val="none"/>
          <w:between w:color="auto" w:space="0" w:sz="0" w:val="none"/>
        </w:pBdr>
        <w:spacing w:before="280" w:line="480" w:lineRule="auto"/>
        <w:jc w:val="both"/>
        <w:rPr>
          <w:b w:val="1"/>
          <w:sz w:val="22"/>
          <w:szCs w:val="22"/>
        </w:rPr>
      </w:pPr>
      <w:bookmarkStart w:colFirst="0" w:colLast="0" w:name="_3ytvckkvk6gr" w:id="50"/>
      <w:bookmarkEnd w:id="50"/>
      <w:r w:rsidDel="00000000" w:rsidR="00000000" w:rsidRPr="00000000">
        <w:rPr>
          <w:b w:val="1"/>
          <w:sz w:val="22"/>
          <w:szCs w:val="22"/>
          <w:rtl w:val="0"/>
        </w:rPr>
        <w:t xml:space="preserve">3.6.1 Validation</w:t>
      </w:r>
    </w:p>
    <w:p w:rsidR="00000000" w:rsidDel="00000000" w:rsidP="00000000" w:rsidRDefault="00000000" w:rsidRPr="00000000" w14:paraId="000002DB">
      <w:pPr>
        <w:pBdr>
          <w:top w:color="auto" w:space="0" w:sz="0" w:val="none"/>
          <w:bottom w:color="auto" w:space="0" w:sz="0" w:val="none"/>
          <w:right w:color="auto" w:space="0" w:sz="0" w:val="none"/>
          <w:between w:color="auto" w:space="0" w:sz="0" w:val="none"/>
        </w:pBdr>
        <w:spacing w:after="240" w:before="240" w:line="480" w:lineRule="auto"/>
        <w:jc w:val="both"/>
        <w:rPr/>
      </w:pPr>
      <w:r w:rsidDel="00000000" w:rsidR="00000000" w:rsidRPr="00000000">
        <w:rPr>
          <w:rtl w:val="0"/>
        </w:rPr>
        <w:t xml:space="preserve">Validation of the GoDavao system was carried out iteratively within Agile Scrum sprints, ensuring that both technical soundness and user-centered reliability were consistently addressed. Each method was directly mapped to the research objectives, as follows:</w:t>
      </w:r>
    </w:p>
    <w:p w:rsidR="00000000" w:rsidDel="00000000" w:rsidP="00000000" w:rsidRDefault="00000000" w:rsidRPr="00000000" w14:paraId="000002DC">
      <w:pPr>
        <w:numPr>
          <w:ilvl w:val="0"/>
          <w:numId w:val="25"/>
        </w:numPr>
        <w:pBdr>
          <w:top w:color="auto" w:space="0" w:sz="0" w:val="none"/>
          <w:bottom w:color="auto" w:space="0" w:sz="0" w:val="none"/>
          <w:right w:color="auto" w:space="0" w:sz="0" w:val="none"/>
          <w:between w:color="auto" w:space="0" w:sz="0" w:val="none"/>
        </w:pBdr>
        <w:spacing w:after="0" w:afterAutospacing="0" w:before="240" w:line="480" w:lineRule="auto"/>
        <w:ind w:left="720" w:hanging="360"/>
        <w:jc w:val="both"/>
        <w:rPr/>
      </w:pPr>
      <w:r w:rsidDel="00000000" w:rsidR="00000000" w:rsidRPr="00000000">
        <w:rPr>
          <w:b w:val="1"/>
          <w:rtl w:val="0"/>
        </w:rPr>
        <w:t xml:space="preserve">Unit Testing</w:t>
      </w:r>
      <w:r w:rsidDel="00000000" w:rsidR="00000000" w:rsidRPr="00000000">
        <w:rPr>
          <w:rtl w:val="0"/>
        </w:rPr>
        <w:t xml:space="preserve"> – Core algorithms, particularly the Dijkstra-based routing and fare calculation logic, were tested for correctness and computational efficiency. This supported </w:t>
      </w:r>
      <w:r w:rsidDel="00000000" w:rsidR="00000000" w:rsidRPr="00000000">
        <w:rPr>
          <w:b w:val="1"/>
          <w:rtl w:val="0"/>
        </w:rPr>
        <w:t xml:space="preserve">RO2 (Develop and validate efficient ride-matching and routing algorithms)</w:t>
      </w:r>
      <w:r w:rsidDel="00000000" w:rsidR="00000000" w:rsidRPr="00000000">
        <w:rPr>
          <w:rtl w:val="0"/>
        </w:rPr>
        <w:t xml:space="preserve"> by confirming the accuracy of route calculations and fare mechanisms.</w:t>
      </w:r>
    </w:p>
    <w:p w:rsidR="00000000" w:rsidDel="00000000" w:rsidP="00000000" w:rsidRDefault="00000000" w:rsidRPr="00000000" w14:paraId="000002DD">
      <w:pPr>
        <w:numPr>
          <w:ilvl w:val="0"/>
          <w:numId w:val="25"/>
        </w:numPr>
        <w:pBdr>
          <w:top w:color="auto" w:space="0" w:sz="0" w:val="none"/>
          <w:bottom w:color="auto" w:space="0" w:sz="0" w:val="none"/>
          <w:right w:color="auto" w:space="0" w:sz="0" w:val="none"/>
          <w:between w:color="auto" w:space="0" w:sz="0" w:val="none"/>
        </w:pBdr>
        <w:spacing w:after="0" w:afterAutospacing="0" w:before="0" w:beforeAutospacing="0" w:line="480" w:lineRule="auto"/>
        <w:ind w:left="720" w:hanging="360"/>
        <w:jc w:val="both"/>
        <w:rPr>
          <w:u w:val="none"/>
        </w:rPr>
      </w:pPr>
      <w:r w:rsidDel="00000000" w:rsidR="00000000" w:rsidRPr="00000000">
        <w:rPr>
          <w:b w:val="1"/>
          <w:rtl w:val="0"/>
        </w:rPr>
        <w:t xml:space="preserve">Internal Technical Verification - </w:t>
      </w:r>
      <w:r w:rsidDel="00000000" w:rsidR="00000000" w:rsidRPr="00000000">
        <w:rPr>
          <w:rtl w:val="0"/>
        </w:rPr>
        <w:t xml:space="preserve">Algorithmic and architectural validations were internally verified by the development team using black-box and white-box testing techniques following IEEE 829–2008 standards, ensuring that functional outputs matched expected routing and fare-calculation behavior.</w:t>
      </w:r>
    </w:p>
    <w:p w:rsidR="00000000" w:rsidDel="00000000" w:rsidP="00000000" w:rsidRDefault="00000000" w:rsidRPr="00000000" w14:paraId="000002DE">
      <w:pPr>
        <w:numPr>
          <w:ilvl w:val="0"/>
          <w:numId w:val="25"/>
        </w:numPr>
        <w:pBdr>
          <w:top w:color="auto" w:space="0" w:sz="0" w:val="none"/>
          <w:bottom w:color="auto" w:space="0" w:sz="0" w:val="none"/>
          <w:right w:color="auto" w:space="0" w:sz="0" w:val="none"/>
          <w:between w:color="auto" w:space="0" w:sz="0" w:val="none"/>
        </w:pBdr>
        <w:spacing w:after="0" w:afterAutospacing="0" w:before="0" w:beforeAutospacing="0" w:line="480" w:lineRule="auto"/>
        <w:ind w:left="720" w:hanging="360"/>
        <w:jc w:val="both"/>
        <w:rPr/>
      </w:pPr>
      <w:r w:rsidDel="00000000" w:rsidR="00000000" w:rsidRPr="00000000">
        <w:rPr>
          <w:b w:val="1"/>
          <w:rtl w:val="0"/>
        </w:rPr>
        <w:t xml:space="preserve">Integration Testing</w:t>
      </w:r>
      <w:r w:rsidDel="00000000" w:rsidR="00000000" w:rsidRPr="00000000">
        <w:rPr>
          <w:rtl w:val="0"/>
        </w:rPr>
        <w:t xml:space="preserve"> – The interaction between the Flutter frontend and Supabase backend was validated for authentication, database transactions, and real-time ride updates. This aligned with </w:t>
      </w:r>
      <w:r w:rsidDel="00000000" w:rsidR="00000000" w:rsidRPr="00000000">
        <w:rPr>
          <w:b w:val="1"/>
          <w:rtl w:val="0"/>
        </w:rPr>
        <w:t xml:space="preserve">RO1 (Design and develop a functional ridesharing platform)</w:t>
      </w:r>
      <w:r w:rsidDel="00000000" w:rsidR="00000000" w:rsidRPr="00000000">
        <w:rPr>
          <w:rtl w:val="0"/>
        </w:rPr>
        <w:t xml:space="preserve"> by ensuring seamless integration and smooth data flow across modules.</w:t>
      </w:r>
    </w:p>
    <w:p w:rsidR="00000000" w:rsidDel="00000000" w:rsidP="00000000" w:rsidRDefault="00000000" w:rsidRPr="00000000" w14:paraId="000002DF">
      <w:pPr>
        <w:numPr>
          <w:ilvl w:val="0"/>
          <w:numId w:val="25"/>
        </w:numPr>
        <w:pBdr>
          <w:top w:color="auto" w:space="0" w:sz="0" w:val="none"/>
          <w:bottom w:color="auto" w:space="0" w:sz="0" w:val="none"/>
          <w:right w:color="auto" w:space="0" w:sz="0" w:val="none"/>
          <w:between w:color="auto" w:space="0" w:sz="0" w:val="none"/>
        </w:pBdr>
        <w:spacing w:after="0" w:afterAutospacing="0" w:before="0" w:beforeAutospacing="0" w:line="480" w:lineRule="auto"/>
        <w:ind w:left="720" w:hanging="360"/>
        <w:jc w:val="both"/>
        <w:rPr/>
      </w:pPr>
      <w:r w:rsidDel="00000000" w:rsidR="00000000" w:rsidRPr="00000000">
        <w:rPr>
          <w:b w:val="1"/>
          <w:rtl w:val="0"/>
        </w:rPr>
        <w:t xml:space="preserve">User Acceptance Testing (UAT)</w:t>
      </w:r>
      <w:r w:rsidDel="00000000" w:rsidR="00000000" w:rsidRPr="00000000">
        <w:rPr>
          <w:rtl w:val="0"/>
        </w:rPr>
        <w:t xml:space="preserve"> – Pilot participants, composed of both passengers and drivers, tested the application under realistic conditions. This addressed </w:t>
      </w:r>
      <w:r w:rsidDel="00000000" w:rsidR="00000000" w:rsidRPr="00000000">
        <w:rPr>
          <w:b w:val="1"/>
          <w:rtl w:val="0"/>
        </w:rPr>
        <w:t xml:space="preserve">RO3 (Assess user experience and usability)</w:t>
      </w:r>
      <w:r w:rsidDel="00000000" w:rsidR="00000000" w:rsidRPr="00000000">
        <w:rPr>
          <w:rtl w:val="0"/>
        </w:rPr>
        <w:t xml:space="preserve"> by providing feedback on ease of navigation, clarity of features, and functional dependability.</w:t>
      </w:r>
    </w:p>
    <w:p w:rsidR="00000000" w:rsidDel="00000000" w:rsidP="00000000" w:rsidRDefault="00000000" w:rsidRPr="00000000" w14:paraId="000002E0">
      <w:pPr>
        <w:numPr>
          <w:ilvl w:val="0"/>
          <w:numId w:val="25"/>
        </w:numPr>
        <w:pBdr>
          <w:top w:color="auto" w:space="0" w:sz="0" w:val="none"/>
          <w:bottom w:color="auto" w:space="0" w:sz="0" w:val="none"/>
          <w:right w:color="auto" w:space="0" w:sz="0" w:val="none"/>
          <w:between w:color="auto" w:space="0" w:sz="0" w:val="none"/>
        </w:pBdr>
        <w:spacing w:after="0" w:afterAutospacing="0" w:before="0" w:beforeAutospacing="0" w:line="480" w:lineRule="auto"/>
        <w:ind w:left="720" w:hanging="360"/>
        <w:jc w:val="both"/>
        <w:rPr/>
      </w:pPr>
      <w:r w:rsidDel="00000000" w:rsidR="00000000" w:rsidRPr="00000000">
        <w:rPr>
          <w:b w:val="1"/>
          <w:rtl w:val="0"/>
        </w:rPr>
        <w:t xml:space="preserve">Survey-Based Validation (TAM)</w:t>
      </w:r>
      <w:r w:rsidDel="00000000" w:rsidR="00000000" w:rsidRPr="00000000">
        <w:rPr>
          <w:rtl w:val="0"/>
        </w:rPr>
        <w:t xml:space="preserve"> – Likert-scale surveys guided by the Technology Acceptance Model (TAM) were conducted to measure perceived usefulness, ease of use, and trust. This directly supported </w:t>
      </w:r>
      <w:r w:rsidDel="00000000" w:rsidR="00000000" w:rsidRPr="00000000">
        <w:rPr>
          <w:b w:val="1"/>
          <w:rtl w:val="0"/>
        </w:rPr>
        <w:t xml:space="preserve">RO4 (Evaluate user acceptance using TAM constructs)</w:t>
      </w:r>
      <w:r w:rsidDel="00000000" w:rsidR="00000000" w:rsidRPr="00000000">
        <w:rPr>
          <w:rtl w:val="0"/>
        </w:rPr>
        <w:t xml:space="preserve"> by generating quantitative insights on user adoption potential.</w:t>
      </w:r>
    </w:p>
    <w:p w:rsidR="00000000" w:rsidDel="00000000" w:rsidP="00000000" w:rsidRDefault="00000000" w:rsidRPr="00000000" w14:paraId="000002E1">
      <w:pPr>
        <w:numPr>
          <w:ilvl w:val="0"/>
          <w:numId w:val="25"/>
        </w:numPr>
        <w:pBdr>
          <w:top w:color="auto" w:space="0" w:sz="0" w:val="none"/>
          <w:bottom w:color="auto" w:space="0" w:sz="0" w:val="none"/>
          <w:right w:color="auto" w:space="0" w:sz="0" w:val="none"/>
          <w:between w:color="auto" w:space="0" w:sz="0" w:val="none"/>
        </w:pBdr>
        <w:spacing w:after="240" w:before="0" w:beforeAutospacing="0" w:line="480" w:lineRule="auto"/>
        <w:ind w:left="720" w:hanging="360"/>
        <w:jc w:val="both"/>
        <w:rPr/>
      </w:pPr>
      <w:r w:rsidDel="00000000" w:rsidR="00000000" w:rsidRPr="00000000">
        <w:rPr>
          <w:b w:val="1"/>
          <w:rtl w:val="0"/>
        </w:rPr>
        <w:t xml:space="preserve">System Log Analysis</w:t>
      </w:r>
      <w:r w:rsidDel="00000000" w:rsidR="00000000" w:rsidRPr="00000000">
        <w:rPr>
          <w:rtl w:val="0"/>
        </w:rPr>
        <w:t xml:space="preserve"> – Across all sprints, backend logs were examined to track error frequency, ride completion rates, and performance stability. This supported </w:t>
      </w:r>
      <w:r w:rsidDel="00000000" w:rsidR="00000000" w:rsidRPr="00000000">
        <w:rPr>
          <w:b w:val="1"/>
          <w:rtl w:val="0"/>
        </w:rPr>
        <w:t xml:space="preserve">RO5 (Examine system reliability and scalability)</w:t>
      </w:r>
      <w:r w:rsidDel="00000000" w:rsidR="00000000" w:rsidRPr="00000000">
        <w:rPr>
          <w:rtl w:val="0"/>
        </w:rPr>
        <w:t xml:space="preserve"> by providing objective measures of technical robustness.</w:t>
      </w:r>
    </w:p>
    <w:p w:rsidR="00000000" w:rsidDel="00000000" w:rsidP="00000000" w:rsidRDefault="00000000" w:rsidRPr="00000000" w14:paraId="000002E2">
      <w:pPr>
        <w:pBdr>
          <w:top w:color="auto" w:space="0" w:sz="0" w:val="none"/>
          <w:bottom w:color="auto" w:space="0" w:sz="0" w:val="none"/>
          <w:right w:color="auto" w:space="0" w:sz="0" w:val="none"/>
          <w:between w:color="auto" w:space="0" w:sz="0" w:val="none"/>
        </w:pBdr>
        <w:spacing w:after="240" w:before="240" w:line="480" w:lineRule="auto"/>
        <w:jc w:val="both"/>
        <w:rPr/>
      </w:pPr>
      <w:r w:rsidDel="00000000" w:rsidR="00000000" w:rsidRPr="00000000">
        <w:rPr>
          <w:rtl w:val="0"/>
        </w:rPr>
        <w:t xml:space="preserve">Validation activities were embedded in the development cycle as follows:</w:t>
      </w:r>
    </w:p>
    <w:p w:rsidR="00000000" w:rsidDel="00000000" w:rsidP="00000000" w:rsidRDefault="00000000" w:rsidRPr="00000000" w14:paraId="000002E3">
      <w:pPr>
        <w:numPr>
          <w:ilvl w:val="0"/>
          <w:numId w:val="9"/>
        </w:numPr>
        <w:pBdr>
          <w:top w:color="auto" w:space="0" w:sz="0" w:val="none"/>
          <w:bottom w:color="auto" w:space="0" w:sz="0" w:val="none"/>
          <w:right w:color="auto" w:space="0" w:sz="0" w:val="none"/>
          <w:between w:color="auto" w:space="0" w:sz="0" w:val="none"/>
        </w:pBdr>
        <w:spacing w:after="0" w:afterAutospacing="0" w:before="240" w:line="480" w:lineRule="auto"/>
        <w:ind w:left="720" w:hanging="360"/>
        <w:jc w:val="both"/>
        <w:rPr/>
      </w:pPr>
      <w:r w:rsidDel="00000000" w:rsidR="00000000" w:rsidRPr="00000000">
        <w:rPr>
          <w:b w:val="1"/>
          <w:rtl w:val="0"/>
        </w:rPr>
        <w:t xml:space="preserve">Sprint 1</w:t>
      </w:r>
      <w:r w:rsidDel="00000000" w:rsidR="00000000" w:rsidRPr="00000000">
        <w:rPr>
          <w:rtl w:val="0"/>
        </w:rPr>
        <w:t xml:space="preserve"> – Unit testing of routing and fare estimation algorithms.</w:t>
      </w:r>
    </w:p>
    <w:p w:rsidR="00000000" w:rsidDel="00000000" w:rsidP="00000000" w:rsidRDefault="00000000" w:rsidRPr="00000000" w14:paraId="000002E4">
      <w:pPr>
        <w:numPr>
          <w:ilvl w:val="0"/>
          <w:numId w:val="9"/>
        </w:numPr>
        <w:pBdr>
          <w:top w:color="auto" w:space="0" w:sz="0" w:val="none"/>
          <w:bottom w:color="auto" w:space="0" w:sz="0" w:val="none"/>
          <w:right w:color="auto" w:space="0" w:sz="0" w:val="none"/>
          <w:between w:color="auto" w:space="0" w:sz="0" w:val="none"/>
        </w:pBdr>
        <w:spacing w:after="0" w:afterAutospacing="0" w:before="0" w:beforeAutospacing="0" w:line="480" w:lineRule="auto"/>
        <w:ind w:left="720" w:hanging="360"/>
        <w:jc w:val="both"/>
        <w:rPr/>
      </w:pPr>
      <w:r w:rsidDel="00000000" w:rsidR="00000000" w:rsidRPr="00000000">
        <w:rPr>
          <w:b w:val="1"/>
          <w:rtl w:val="0"/>
        </w:rPr>
        <w:t xml:space="preserve">Sprint 2</w:t>
      </w:r>
      <w:r w:rsidDel="00000000" w:rsidR="00000000" w:rsidRPr="00000000">
        <w:rPr>
          <w:rtl w:val="0"/>
        </w:rPr>
        <w:t xml:space="preserve"> – Integration testing of authentication, database connectivity, and ride updates.</w:t>
      </w:r>
    </w:p>
    <w:p w:rsidR="00000000" w:rsidDel="00000000" w:rsidP="00000000" w:rsidRDefault="00000000" w:rsidRPr="00000000" w14:paraId="000002E5">
      <w:pPr>
        <w:numPr>
          <w:ilvl w:val="0"/>
          <w:numId w:val="9"/>
        </w:numPr>
        <w:pBdr>
          <w:top w:color="auto" w:space="0" w:sz="0" w:val="none"/>
          <w:bottom w:color="auto" w:space="0" w:sz="0" w:val="none"/>
          <w:right w:color="auto" w:space="0" w:sz="0" w:val="none"/>
          <w:between w:color="auto" w:space="0" w:sz="0" w:val="none"/>
        </w:pBdr>
        <w:spacing w:after="0" w:afterAutospacing="0" w:before="0" w:beforeAutospacing="0" w:line="480" w:lineRule="auto"/>
        <w:ind w:left="720" w:hanging="360"/>
        <w:jc w:val="both"/>
        <w:rPr/>
      </w:pPr>
      <w:r w:rsidDel="00000000" w:rsidR="00000000" w:rsidRPr="00000000">
        <w:rPr>
          <w:b w:val="1"/>
          <w:rtl w:val="0"/>
        </w:rPr>
        <w:t xml:space="preserve">Sprint 3</w:t>
      </w:r>
      <w:r w:rsidDel="00000000" w:rsidR="00000000" w:rsidRPr="00000000">
        <w:rPr>
          <w:rtl w:val="0"/>
        </w:rPr>
        <w:t xml:space="preserve"> – UAT with pilot passengers and drivers, enabling usability evaluation and issue reporting.</w:t>
      </w:r>
    </w:p>
    <w:p w:rsidR="00000000" w:rsidDel="00000000" w:rsidP="00000000" w:rsidRDefault="00000000" w:rsidRPr="00000000" w14:paraId="000002E6">
      <w:pPr>
        <w:numPr>
          <w:ilvl w:val="0"/>
          <w:numId w:val="9"/>
        </w:numPr>
        <w:pBdr>
          <w:top w:color="auto" w:space="0" w:sz="0" w:val="none"/>
          <w:bottom w:color="auto" w:space="0" w:sz="0" w:val="none"/>
          <w:right w:color="auto" w:space="0" w:sz="0" w:val="none"/>
          <w:between w:color="auto" w:space="0" w:sz="0" w:val="none"/>
        </w:pBdr>
        <w:spacing w:after="240" w:before="0" w:beforeAutospacing="0" w:line="480" w:lineRule="auto"/>
        <w:ind w:left="720" w:hanging="360"/>
        <w:jc w:val="both"/>
        <w:rPr/>
      </w:pPr>
      <w:r w:rsidDel="00000000" w:rsidR="00000000" w:rsidRPr="00000000">
        <w:rPr>
          <w:b w:val="1"/>
          <w:rtl w:val="0"/>
        </w:rPr>
        <w:t xml:space="preserve">Final Sprint</w:t>
      </w:r>
      <w:r w:rsidDel="00000000" w:rsidR="00000000" w:rsidRPr="00000000">
        <w:rPr>
          <w:rtl w:val="0"/>
        </w:rPr>
        <w:t xml:space="preserve"> – Survey-based validation using TAM, complemented by continuous system log monitoring throughout all sprints</w:t>
      </w:r>
    </w:p>
    <w:p w:rsidR="00000000" w:rsidDel="00000000" w:rsidP="00000000" w:rsidRDefault="00000000" w:rsidRPr="00000000" w14:paraId="000002E7">
      <w:pPr>
        <w:pBdr>
          <w:top w:color="auto" w:space="0" w:sz="0" w:val="none"/>
          <w:bottom w:color="auto" w:space="0" w:sz="0" w:val="none"/>
          <w:right w:color="auto" w:space="0" w:sz="0" w:val="none"/>
          <w:between w:color="auto" w:space="0" w:sz="0" w:val="none"/>
        </w:pBdr>
        <w:spacing w:after="240" w:before="240" w:line="480" w:lineRule="auto"/>
        <w:jc w:val="both"/>
        <w:rPr/>
      </w:pPr>
      <w:r w:rsidDel="00000000" w:rsidR="00000000" w:rsidRPr="00000000">
        <w:rPr>
          <w:rtl w:val="0"/>
        </w:rPr>
        <w:t xml:space="preserve">This layered approach ensured that validation addressed both technical performance and user acceptance, directly supporting the research objectives of designing, implementing, and evaluating the GoDavao ridesharing system.</w:t>
      </w:r>
    </w:p>
    <w:p w:rsidR="00000000" w:rsidDel="00000000" w:rsidP="00000000" w:rsidRDefault="00000000" w:rsidRPr="00000000" w14:paraId="000002E8">
      <w:pPr>
        <w:pBdr>
          <w:top w:color="auto" w:space="0" w:sz="0" w:val="none"/>
          <w:bottom w:color="auto" w:space="0" w:sz="0" w:val="none"/>
          <w:right w:color="auto" w:space="0" w:sz="0" w:val="none"/>
          <w:between w:color="auto" w:space="0" w:sz="0" w:val="none"/>
        </w:pBdr>
        <w:spacing w:after="240" w:before="240" w:line="480" w:lineRule="auto"/>
        <w:rPr/>
      </w:pPr>
      <w:r w:rsidDel="00000000" w:rsidR="00000000" w:rsidRPr="00000000">
        <w:rPr>
          <w:rtl w:val="0"/>
        </w:rPr>
      </w:r>
    </w:p>
    <w:p w:rsidR="00000000" w:rsidDel="00000000" w:rsidP="00000000" w:rsidRDefault="00000000" w:rsidRPr="00000000" w14:paraId="000002E9">
      <w:pPr>
        <w:pBdr>
          <w:top w:color="auto" w:space="0" w:sz="0" w:val="none"/>
          <w:bottom w:color="auto" w:space="0" w:sz="0" w:val="none"/>
          <w:right w:color="auto" w:space="0" w:sz="0" w:val="none"/>
          <w:between w:color="auto" w:space="0" w:sz="0" w:val="none"/>
        </w:pBdr>
        <w:spacing w:after="240" w:before="240" w:line="480" w:lineRule="auto"/>
        <w:rPr/>
      </w:pPr>
      <w:r w:rsidDel="00000000" w:rsidR="00000000" w:rsidRPr="00000000">
        <w:rPr>
          <w:rtl w:val="0"/>
        </w:rPr>
      </w:r>
    </w:p>
    <w:p w:rsidR="00000000" w:rsidDel="00000000" w:rsidP="00000000" w:rsidRDefault="00000000" w:rsidRPr="00000000" w14:paraId="000002EA">
      <w:pPr>
        <w:pBdr>
          <w:top w:color="auto" w:space="0" w:sz="0" w:val="none"/>
          <w:bottom w:color="auto" w:space="0" w:sz="0" w:val="none"/>
          <w:right w:color="auto" w:space="0" w:sz="0" w:val="none"/>
          <w:between w:color="auto" w:space="0" w:sz="0" w:val="none"/>
        </w:pBdr>
        <w:spacing w:after="240" w:before="240" w:line="480" w:lineRule="auto"/>
        <w:rPr/>
      </w:pPr>
      <w:r w:rsidDel="00000000" w:rsidR="00000000" w:rsidRPr="00000000">
        <w:rPr>
          <w:rtl w:val="0"/>
        </w:rPr>
      </w:r>
    </w:p>
    <w:p w:rsidR="00000000" w:rsidDel="00000000" w:rsidP="00000000" w:rsidRDefault="00000000" w:rsidRPr="00000000" w14:paraId="000002EB">
      <w:pPr>
        <w:pBdr>
          <w:top w:color="auto" w:space="0" w:sz="0" w:val="none"/>
          <w:bottom w:color="auto" w:space="0" w:sz="0" w:val="none"/>
          <w:right w:color="auto" w:space="0" w:sz="0" w:val="none"/>
          <w:between w:color="auto" w:space="0" w:sz="0" w:val="none"/>
        </w:pBdr>
        <w:spacing w:after="240" w:before="240" w:line="480" w:lineRule="auto"/>
        <w:rPr/>
      </w:pPr>
      <w:r w:rsidDel="00000000" w:rsidR="00000000" w:rsidRPr="00000000">
        <w:rPr>
          <w:rtl w:val="0"/>
        </w:rPr>
      </w:r>
    </w:p>
    <w:p w:rsidR="00000000" w:rsidDel="00000000" w:rsidP="00000000" w:rsidRDefault="00000000" w:rsidRPr="00000000" w14:paraId="000002EC">
      <w:pPr>
        <w:pBdr>
          <w:top w:color="auto" w:space="0" w:sz="0" w:val="none"/>
          <w:bottom w:color="auto" w:space="0" w:sz="0" w:val="none"/>
          <w:right w:color="auto" w:space="0" w:sz="0" w:val="none"/>
          <w:between w:color="auto" w:space="0" w:sz="0" w:val="none"/>
        </w:pBdr>
        <w:spacing w:after="240" w:before="240" w:line="480" w:lineRule="auto"/>
        <w:rPr/>
      </w:pPr>
      <w:r w:rsidDel="00000000" w:rsidR="00000000" w:rsidRPr="00000000">
        <w:rPr>
          <w:rtl w:val="0"/>
        </w:rPr>
      </w:r>
    </w:p>
    <w:p w:rsidR="00000000" w:rsidDel="00000000" w:rsidP="00000000" w:rsidRDefault="00000000" w:rsidRPr="00000000" w14:paraId="000002ED">
      <w:pPr>
        <w:pBdr>
          <w:top w:color="auto" w:space="0" w:sz="0" w:val="none"/>
          <w:bottom w:color="auto" w:space="0" w:sz="0" w:val="none"/>
          <w:right w:color="auto" w:space="0" w:sz="0" w:val="none"/>
          <w:between w:color="auto" w:space="0" w:sz="0" w:val="none"/>
        </w:pBdr>
        <w:spacing w:after="240" w:before="240" w:line="480" w:lineRule="auto"/>
        <w:rPr/>
      </w:pPr>
      <w:r w:rsidDel="00000000" w:rsidR="00000000" w:rsidRPr="00000000">
        <w:rPr>
          <w:rtl w:val="0"/>
        </w:rPr>
      </w:r>
    </w:p>
    <w:p w:rsidR="00000000" w:rsidDel="00000000" w:rsidP="00000000" w:rsidRDefault="00000000" w:rsidRPr="00000000" w14:paraId="000002EE">
      <w:pPr>
        <w:pBdr>
          <w:top w:color="auto" w:space="0" w:sz="0" w:val="none"/>
          <w:bottom w:color="auto" w:space="0" w:sz="0" w:val="none"/>
          <w:right w:color="auto" w:space="0" w:sz="0" w:val="none"/>
          <w:between w:color="auto" w:space="0" w:sz="0" w:val="none"/>
        </w:pBdr>
        <w:spacing w:after="240" w:before="240" w:line="480" w:lineRule="auto"/>
        <w:rPr>
          <w:b w:val="1"/>
        </w:rPr>
      </w:pPr>
      <w:r w:rsidDel="00000000" w:rsidR="00000000" w:rsidRPr="00000000">
        <w:rPr>
          <w:rtl w:val="0"/>
        </w:rPr>
      </w:r>
    </w:p>
    <w:p w:rsidR="00000000" w:rsidDel="00000000" w:rsidP="00000000" w:rsidRDefault="00000000" w:rsidRPr="00000000" w14:paraId="000002EF">
      <w:pPr>
        <w:pBdr>
          <w:top w:color="auto" w:space="0" w:sz="0" w:val="none"/>
          <w:bottom w:color="auto" w:space="0" w:sz="0" w:val="none"/>
          <w:right w:color="auto" w:space="0" w:sz="0" w:val="none"/>
          <w:between w:color="auto" w:space="0" w:sz="0" w:val="none"/>
        </w:pBdr>
        <w:spacing w:after="240" w:before="240" w:line="480" w:lineRule="auto"/>
        <w:rPr>
          <w:b w:val="1"/>
        </w:rPr>
      </w:pPr>
      <w:r w:rsidDel="00000000" w:rsidR="00000000" w:rsidRPr="00000000">
        <w:rPr>
          <w:rtl w:val="0"/>
        </w:rPr>
      </w:r>
    </w:p>
    <w:p w:rsidR="00000000" w:rsidDel="00000000" w:rsidP="00000000" w:rsidRDefault="00000000" w:rsidRPr="00000000" w14:paraId="000002F0">
      <w:pPr>
        <w:pBdr>
          <w:top w:color="auto" w:space="0" w:sz="0" w:val="none"/>
          <w:bottom w:color="auto" w:space="0" w:sz="0" w:val="none"/>
          <w:right w:color="auto" w:space="0" w:sz="0" w:val="none"/>
          <w:between w:color="auto" w:space="0" w:sz="0" w:val="none"/>
        </w:pBdr>
        <w:spacing w:after="240" w:before="240" w:line="480" w:lineRule="auto"/>
        <w:rPr>
          <w:b w:val="1"/>
        </w:rPr>
      </w:pPr>
      <w:r w:rsidDel="00000000" w:rsidR="00000000" w:rsidRPr="00000000">
        <w:rPr>
          <w:rtl w:val="0"/>
        </w:rPr>
      </w:r>
    </w:p>
    <w:p w:rsidR="00000000" w:rsidDel="00000000" w:rsidP="00000000" w:rsidRDefault="00000000" w:rsidRPr="00000000" w14:paraId="000002F1">
      <w:pPr>
        <w:pBdr>
          <w:top w:color="auto" w:space="0" w:sz="0" w:val="none"/>
          <w:bottom w:color="auto" w:space="0" w:sz="0" w:val="none"/>
          <w:right w:color="auto" w:space="0" w:sz="0" w:val="none"/>
          <w:between w:color="auto" w:space="0" w:sz="0" w:val="none"/>
        </w:pBdr>
        <w:spacing w:after="240" w:before="240" w:line="480" w:lineRule="auto"/>
        <w:rPr>
          <w:b w:val="1"/>
        </w:rPr>
      </w:pPr>
      <w:r w:rsidDel="00000000" w:rsidR="00000000" w:rsidRPr="00000000">
        <w:rPr>
          <w:rtl w:val="0"/>
        </w:rPr>
      </w:r>
    </w:p>
    <w:p w:rsidR="00000000" w:rsidDel="00000000" w:rsidP="00000000" w:rsidRDefault="00000000" w:rsidRPr="00000000" w14:paraId="000002F2">
      <w:pPr>
        <w:pBdr>
          <w:top w:color="auto" w:space="0" w:sz="0" w:val="none"/>
          <w:bottom w:color="auto" w:space="0" w:sz="0" w:val="none"/>
          <w:right w:color="auto" w:space="0" w:sz="0" w:val="none"/>
          <w:between w:color="auto" w:space="0" w:sz="0" w:val="none"/>
        </w:pBdr>
        <w:spacing w:after="240" w:before="240" w:line="480" w:lineRule="auto"/>
        <w:rPr>
          <w:b w:val="1"/>
        </w:rPr>
      </w:pPr>
      <w:r w:rsidDel="00000000" w:rsidR="00000000" w:rsidRPr="00000000">
        <w:rPr>
          <w:rtl w:val="0"/>
        </w:rPr>
      </w:r>
    </w:p>
    <w:p w:rsidR="00000000" w:rsidDel="00000000" w:rsidP="00000000" w:rsidRDefault="00000000" w:rsidRPr="00000000" w14:paraId="000002F3">
      <w:pPr>
        <w:pBdr>
          <w:top w:color="auto" w:space="0" w:sz="0" w:val="none"/>
          <w:bottom w:color="auto" w:space="0" w:sz="0" w:val="none"/>
          <w:right w:color="auto" w:space="0" w:sz="0" w:val="none"/>
          <w:between w:color="auto" w:space="0" w:sz="0" w:val="none"/>
        </w:pBdr>
        <w:spacing w:after="240" w:before="240" w:line="480" w:lineRule="auto"/>
        <w:rPr>
          <w:b w:val="1"/>
        </w:rPr>
      </w:pPr>
      <w:r w:rsidDel="00000000" w:rsidR="00000000" w:rsidRPr="00000000">
        <w:rPr>
          <w:rtl w:val="0"/>
        </w:rPr>
      </w:r>
    </w:p>
    <w:p w:rsidR="00000000" w:rsidDel="00000000" w:rsidP="00000000" w:rsidRDefault="00000000" w:rsidRPr="00000000" w14:paraId="000002F4">
      <w:pPr>
        <w:pBdr>
          <w:top w:color="auto" w:space="0" w:sz="0" w:val="none"/>
          <w:bottom w:color="auto" w:space="0" w:sz="0" w:val="none"/>
          <w:right w:color="auto" w:space="0" w:sz="0" w:val="none"/>
          <w:between w:color="auto" w:space="0" w:sz="0" w:val="none"/>
        </w:pBdr>
        <w:spacing w:after="240" w:before="240" w:line="480" w:lineRule="auto"/>
        <w:rPr>
          <w:b w:val="1"/>
        </w:rPr>
      </w:pPr>
      <w:r w:rsidDel="00000000" w:rsidR="00000000" w:rsidRPr="00000000">
        <w:rPr>
          <w:rtl w:val="0"/>
        </w:rPr>
      </w:r>
    </w:p>
    <w:p w:rsidR="00000000" w:rsidDel="00000000" w:rsidP="00000000" w:rsidRDefault="00000000" w:rsidRPr="00000000" w14:paraId="000002F5">
      <w:pPr>
        <w:pStyle w:val="Heading2"/>
        <w:pBdr>
          <w:top w:color="auto" w:space="0" w:sz="0" w:val="none"/>
          <w:bottom w:color="auto" w:space="0" w:sz="0" w:val="none"/>
          <w:right w:color="auto" w:space="0" w:sz="0" w:val="none"/>
          <w:between w:color="auto" w:space="0" w:sz="0" w:val="none"/>
        </w:pBdr>
        <w:spacing w:after="240" w:before="240" w:line="480" w:lineRule="auto"/>
        <w:rPr>
          <w:b w:val="1"/>
          <w:sz w:val="22"/>
          <w:szCs w:val="22"/>
        </w:rPr>
      </w:pPr>
      <w:bookmarkStart w:colFirst="0" w:colLast="0" w:name="_w4tuz3pi0vdh" w:id="51"/>
      <w:bookmarkEnd w:id="51"/>
      <w:r w:rsidDel="00000000" w:rsidR="00000000" w:rsidRPr="00000000">
        <w:rPr>
          <w:b w:val="1"/>
          <w:sz w:val="22"/>
          <w:szCs w:val="22"/>
          <w:rtl w:val="0"/>
        </w:rPr>
        <w:t xml:space="preserve">3.6.2 Validation and UAT</w:t>
      </w:r>
    </w:p>
    <w:p w:rsidR="00000000" w:rsidDel="00000000" w:rsidP="00000000" w:rsidRDefault="00000000" w:rsidRPr="00000000" w14:paraId="000002F6">
      <w:pPr>
        <w:pBdr>
          <w:top w:color="auto" w:space="0" w:sz="0" w:val="none"/>
          <w:bottom w:color="auto" w:space="0" w:sz="0" w:val="none"/>
          <w:right w:color="auto" w:space="0" w:sz="0" w:val="none"/>
          <w:between w:color="auto" w:space="0" w:sz="0" w:val="none"/>
        </w:pBdr>
        <w:spacing w:after="240" w:before="240" w:line="480" w:lineRule="auto"/>
        <w:rPr>
          <w:b w:val="1"/>
        </w:rPr>
      </w:pPr>
      <w:r w:rsidDel="00000000" w:rsidR="00000000" w:rsidRPr="00000000">
        <w:rPr>
          <w:b w:val="1"/>
        </w:rPr>
        <w:drawing>
          <wp:inline distB="114300" distT="114300" distL="114300" distR="114300">
            <wp:extent cx="5943600" cy="5346700"/>
            <wp:effectExtent b="0" l="0" r="0" t="0"/>
            <wp:docPr id="6"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594360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pBdr>
          <w:top w:color="auto" w:space="0" w:sz="0" w:val="none"/>
          <w:bottom w:color="auto" w:space="0" w:sz="0" w:val="none"/>
          <w:right w:color="auto" w:space="0" w:sz="0" w:val="none"/>
          <w:between w:color="auto" w:space="0" w:sz="0" w:val="none"/>
        </w:pBdr>
        <w:spacing w:after="240" w:before="240" w:line="480" w:lineRule="auto"/>
        <w:jc w:val="center"/>
        <w:rPr>
          <w:b w:val="1"/>
        </w:rPr>
      </w:pPr>
      <w:r w:rsidDel="00000000" w:rsidR="00000000" w:rsidRPr="00000000">
        <w:rPr>
          <w:i w:val="1"/>
          <w:rtl w:val="0"/>
        </w:rPr>
        <w:t xml:space="preserve">Validation and UAT Mapping Diagram</w:t>
      </w:r>
      <w:r w:rsidDel="00000000" w:rsidR="00000000" w:rsidRPr="00000000">
        <w:rPr>
          <w:rtl w:val="0"/>
        </w:rPr>
      </w:r>
    </w:p>
    <w:p w:rsidR="00000000" w:rsidDel="00000000" w:rsidP="00000000" w:rsidRDefault="00000000" w:rsidRPr="00000000" w14:paraId="000002F8">
      <w:pPr>
        <w:pBdr>
          <w:top w:color="auto" w:space="0" w:sz="0" w:val="none"/>
          <w:bottom w:color="auto" w:space="0" w:sz="0" w:val="none"/>
          <w:right w:color="auto" w:space="0" w:sz="0" w:val="none"/>
          <w:between w:color="auto" w:space="0" w:sz="0" w:val="none"/>
        </w:pBdr>
        <w:spacing w:after="240" w:before="240" w:line="480" w:lineRule="auto"/>
        <w:jc w:val="both"/>
        <w:rPr/>
      </w:pPr>
      <w:r w:rsidDel="00000000" w:rsidR="00000000" w:rsidRPr="00000000">
        <w:rPr>
          <w:rtl w:val="0"/>
        </w:rPr>
        <w:t xml:space="preserve">The figure illustrates the overall validation strategy employed in the development of the GoDavao ridesharing application. The process begins with system validation, which involves integration tests to ensure smooth communication between Flutter and Supabase, unit tests to confirm the correctness of algorithms such as Dijkstra’s routing and fare calculation, and system log monitoring to maintain error rates below 5% while ensuring ride completion rates above 90%. Real-time tests verified that ride status synchronization occurs in under two seconds, while payment flow validation confirmed proper linkage and intent handling with GCash.</w:t>
      </w:r>
    </w:p>
    <w:p w:rsidR="00000000" w:rsidDel="00000000" w:rsidP="00000000" w:rsidRDefault="00000000" w:rsidRPr="00000000" w14:paraId="000002F9">
      <w:pPr>
        <w:pBdr>
          <w:top w:color="auto" w:space="0" w:sz="0" w:val="none"/>
          <w:bottom w:color="auto" w:space="0" w:sz="0" w:val="none"/>
          <w:right w:color="auto" w:space="0" w:sz="0" w:val="none"/>
          <w:between w:color="auto" w:space="0" w:sz="0" w:val="none"/>
        </w:pBdr>
        <w:spacing w:after="240" w:before="240" w:line="480" w:lineRule="auto"/>
        <w:jc w:val="both"/>
        <w:rPr/>
      </w:pPr>
      <w:r w:rsidDel="00000000" w:rsidR="00000000" w:rsidRPr="00000000">
        <w:rPr>
          <w:rtl w:val="0"/>
        </w:rPr>
        <w:t xml:space="preserve">Following system validation, the process extends to user acceptance testing (UAT), where actual pilot participants assessed key aspects of the system, including sign-up/login usability, the correctness of ride request-to-match functionality, live ride status synchronization, and GCash payment visibility. Additionally, a TAM-based survey was conducted to measure perceptions of usefulness, ease of use, and trust.</w:t>
      </w:r>
    </w:p>
    <w:p w:rsidR="00000000" w:rsidDel="00000000" w:rsidP="00000000" w:rsidRDefault="00000000" w:rsidRPr="00000000" w14:paraId="000002FA">
      <w:pPr>
        <w:pBdr>
          <w:top w:color="auto" w:space="0" w:sz="0" w:val="none"/>
          <w:bottom w:color="auto" w:space="0" w:sz="0" w:val="none"/>
          <w:right w:color="auto" w:space="0" w:sz="0" w:val="none"/>
          <w:between w:color="auto" w:space="0" w:sz="0" w:val="none"/>
        </w:pBdr>
        <w:spacing w:after="240" w:before="240" w:line="480" w:lineRule="auto"/>
        <w:jc w:val="both"/>
        <w:rPr/>
      </w:pPr>
      <w:r w:rsidDel="00000000" w:rsidR="00000000" w:rsidRPr="00000000">
        <w:rPr>
          <w:rtl w:val="0"/>
        </w:rPr>
        <w:t xml:space="preserve">Finally, each validation activity is explicitly linked to the research objectives (ROs): system development (RO1), implementation of matching algorithms (RO2), real-time monitoring (RO3), GCash integration (RO4), and user trust and usability (RO5). This alignment ensures that both technical validation and user-centered evaluation directly address the objectives of the study.</w:t>
      </w:r>
    </w:p>
    <w:p w:rsidR="00000000" w:rsidDel="00000000" w:rsidP="00000000" w:rsidRDefault="00000000" w:rsidRPr="00000000" w14:paraId="000002FB">
      <w:pPr>
        <w:pBdr>
          <w:top w:color="auto" w:space="0" w:sz="0" w:val="none"/>
          <w:bottom w:color="auto" w:space="0" w:sz="0" w:val="none"/>
          <w:right w:color="auto" w:space="0" w:sz="0" w:val="none"/>
          <w:between w:color="auto" w:space="0" w:sz="0" w:val="none"/>
        </w:pBdr>
        <w:spacing w:after="240" w:before="240" w:line="480" w:lineRule="auto"/>
        <w:rPr>
          <w:b w:val="1"/>
        </w:rPr>
      </w:pPr>
      <w:r w:rsidDel="00000000" w:rsidR="00000000" w:rsidRPr="00000000">
        <w:rPr>
          <w:rtl w:val="0"/>
        </w:rPr>
      </w:r>
    </w:p>
    <w:p w:rsidR="00000000" w:rsidDel="00000000" w:rsidP="00000000" w:rsidRDefault="00000000" w:rsidRPr="00000000" w14:paraId="000002FC">
      <w:pPr>
        <w:pStyle w:val="Heading2"/>
        <w:keepNext w:val="0"/>
        <w:keepLines w:val="0"/>
        <w:pBdr>
          <w:top w:color="auto" w:space="0" w:sz="0" w:val="none"/>
          <w:bottom w:color="auto" w:space="0" w:sz="0" w:val="none"/>
          <w:right w:color="auto" w:space="0" w:sz="0" w:val="none"/>
          <w:between w:color="auto" w:space="0" w:sz="0" w:val="none"/>
        </w:pBdr>
        <w:spacing w:before="280" w:line="480" w:lineRule="auto"/>
        <w:jc w:val="both"/>
        <w:rPr>
          <w:b w:val="1"/>
          <w:sz w:val="22"/>
          <w:szCs w:val="22"/>
        </w:rPr>
      </w:pPr>
      <w:bookmarkStart w:colFirst="0" w:colLast="0" w:name="_erjgseixg7bl" w:id="52"/>
      <w:bookmarkEnd w:id="52"/>
      <w:r w:rsidDel="00000000" w:rsidR="00000000" w:rsidRPr="00000000">
        <w:rPr>
          <w:b w:val="1"/>
          <w:sz w:val="22"/>
          <w:szCs w:val="22"/>
          <w:rtl w:val="0"/>
        </w:rPr>
        <w:t xml:space="preserve">3.6.3 Limitations</w:t>
      </w:r>
    </w:p>
    <w:p w:rsidR="00000000" w:rsidDel="00000000" w:rsidP="00000000" w:rsidRDefault="00000000" w:rsidRPr="00000000" w14:paraId="000002FD">
      <w:pPr>
        <w:numPr>
          <w:ilvl w:val="0"/>
          <w:numId w:val="35"/>
        </w:numPr>
        <w:pBdr>
          <w:top w:color="auto" w:space="0" w:sz="0" w:val="none"/>
          <w:bottom w:color="auto" w:space="0" w:sz="0" w:val="none"/>
          <w:right w:color="auto" w:space="0" w:sz="0" w:val="none"/>
          <w:between w:color="auto" w:space="0" w:sz="0" w:val="none"/>
        </w:pBdr>
        <w:spacing w:after="0" w:afterAutospacing="0" w:before="240" w:line="480" w:lineRule="auto"/>
        <w:ind w:left="720" w:hanging="360"/>
        <w:jc w:val="both"/>
        <w:rPr/>
      </w:pPr>
      <w:r w:rsidDel="00000000" w:rsidR="00000000" w:rsidRPr="00000000">
        <w:rPr>
          <w:b w:val="1"/>
          <w:rtl w:val="0"/>
        </w:rPr>
        <w:t xml:space="preserve">Sample Size:</w:t>
      </w:r>
      <w:r w:rsidDel="00000000" w:rsidR="00000000" w:rsidRPr="00000000">
        <w:rPr>
          <w:rtl w:val="0"/>
        </w:rPr>
        <w:t xml:space="preserve"> The user acceptance testing was limited to a small group of davao city commuters users, which may not accurately reflect the broader adoption patterns expected in a city-wide rollout.</w:t>
      </w:r>
    </w:p>
    <w:p w:rsidR="00000000" w:rsidDel="00000000" w:rsidP="00000000" w:rsidRDefault="00000000" w:rsidRPr="00000000" w14:paraId="000002FE">
      <w:pPr>
        <w:numPr>
          <w:ilvl w:val="0"/>
          <w:numId w:val="35"/>
        </w:numPr>
        <w:pBdr>
          <w:top w:color="auto" w:space="0" w:sz="0" w:val="none"/>
          <w:bottom w:color="auto" w:space="0" w:sz="0" w:val="none"/>
          <w:right w:color="auto" w:space="0" w:sz="0" w:val="none"/>
          <w:between w:color="auto" w:space="0" w:sz="0" w:val="none"/>
        </w:pBdr>
        <w:spacing w:after="0" w:afterAutospacing="0" w:before="0" w:beforeAutospacing="0" w:line="480" w:lineRule="auto"/>
        <w:ind w:left="720" w:hanging="360"/>
        <w:jc w:val="both"/>
        <w:rPr/>
      </w:pPr>
      <w:r w:rsidDel="00000000" w:rsidR="00000000" w:rsidRPr="00000000">
        <w:rPr>
          <w:b w:val="1"/>
          <w:rtl w:val="0"/>
        </w:rPr>
        <w:t xml:space="preserve">Scope of Payment Integration:</w:t>
      </w:r>
      <w:r w:rsidDel="00000000" w:rsidR="00000000" w:rsidRPr="00000000">
        <w:rPr>
          <w:rtl w:val="0"/>
        </w:rPr>
        <w:t xml:space="preserve"> At present, the application only supports GCash and simulated card transactions, and has not yet been extended to integrate with multiple real banking APIs, limiting its flexibility for users with other payment preferences.</w:t>
      </w:r>
    </w:p>
    <w:p w:rsidR="00000000" w:rsidDel="00000000" w:rsidP="00000000" w:rsidRDefault="00000000" w:rsidRPr="00000000" w14:paraId="000002FF">
      <w:pPr>
        <w:numPr>
          <w:ilvl w:val="0"/>
          <w:numId w:val="35"/>
        </w:numPr>
        <w:pBdr>
          <w:top w:color="auto" w:space="0" w:sz="0" w:val="none"/>
          <w:bottom w:color="auto" w:space="0" w:sz="0" w:val="none"/>
          <w:right w:color="auto" w:space="0" w:sz="0" w:val="none"/>
          <w:between w:color="auto" w:space="0" w:sz="0" w:val="none"/>
        </w:pBdr>
        <w:spacing w:after="0" w:afterAutospacing="0" w:before="0" w:beforeAutospacing="0" w:line="480" w:lineRule="auto"/>
        <w:ind w:left="720" w:hanging="360"/>
        <w:jc w:val="both"/>
        <w:rPr/>
      </w:pPr>
      <w:r w:rsidDel="00000000" w:rsidR="00000000" w:rsidRPr="00000000">
        <w:rPr>
          <w:b w:val="1"/>
          <w:rtl w:val="0"/>
        </w:rPr>
        <w:t xml:space="preserve">Ride-Matching Scale:</w:t>
      </w:r>
      <w:r w:rsidDel="00000000" w:rsidR="00000000" w:rsidRPr="00000000">
        <w:rPr>
          <w:rtl w:val="0"/>
        </w:rPr>
        <w:t xml:space="preserve"> The ride-matching algorithm has been designed and optimized for small-to-medium datasets, but its efficiency and performance under large-scale conditions with thousands of simultaneous requests have not been fully tested.</w:t>
      </w:r>
    </w:p>
    <w:p w:rsidR="00000000" w:rsidDel="00000000" w:rsidP="00000000" w:rsidRDefault="00000000" w:rsidRPr="00000000" w14:paraId="00000300">
      <w:pPr>
        <w:numPr>
          <w:ilvl w:val="0"/>
          <w:numId w:val="35"/>
        </w:numPr>
        <w:pBdr>
          <w:top w:color="auto" w:space="0" w:sz="0" w:val="none"/>
          <w:bottom w:color="auto" w:space="0" w:sz="0" w:val="none"/>
          <w:right w:color="auto" w:space="0" w:sz="0" w:val="none"/>
          <w:between w:color="auto" w:space="0" w:sz="0" w:val="none"/>
        </w:pBdr>
        <w:spacing w:after="0" w:afterAutospacing="0" w:before="0" w:beforeAutospacing="0" w:line="480" w:lineRule="auto"/>
        <w:ind w:left="720" w:hanging="360"/>
        <w:jc w:val="both"/>
        <w:rPr/>
      </w:pPr>
      <w:r w:rsidDel="00000000" w:rsidR="00000000" w:rsidRPr="00000000">
        <w:rPr>
          <w:b w:val="1"/>
          <w:rtl w:val="0"/>
        </w:rPr>
        <w:t xml:space="preserve">Geographical Focus:</w:t>
      </w:r>
      <w:r w:rsidDel="00000000" w:rsidR="00000000" w:rsidRPr="00000000">
        <w:rPr>
          <w:rtl w:val="0"/>
        </w:rPr>
        <w:t xml:space="preserve"> The design and calibration of the system were tailored specifically for the urban context of Davao City, and replication in other areas may require adjustments in fares, routing, or assumptions about user behavior.</w:t>
      </w:r>
    </w:p>
    <w:p w:rsidR="00000000" w:rsidDel="00000000" w:rsidP="00000000" w:rsidRDefault="00000000" w:rsidRPr="00000000" w14:paraId="00000301">
      <w:pPr>
        <w:numPr>
          <w:ilvl w:val="0"/>
          <w:numId w:val="35"/>
        </w:numPr>
        <w:pBdr>
          <w:top w:color="auto" w:space="0" w:sz="0" w:val="none"/>
          <w:bottom w:color="auto" w:space="0" w:sz="0" w:val="none"/>
          <w:right w:color="auto" w:space="0" w:sz="0" w:val="none"/>
          <w:between w:color="auto" w:space="0" w:sz="0" w:val="none"/>
        </w:pBdr>
        <w:spacing w:after="0" w:afterAutospacing="0" w:before="0" w:beforeAutospacing="0" w:line="480" w:lineRule="auto"/>
        <w:ind w:left="720" w:hanging="360"/>
        <w:jc w:val="both"/>
        <w:rPr/>
      </w:pPr>
      <w:r w:rsidDel="00000000" w:rsidR="00000000" w:rsidRPr="00000000">
        <w:rPr>
          <w:b w:val="1"/>
          <w:rtl w:val="0"/>
        </w:rPr>
        <w:t xml:space="preserve">Route Availability Behavior:</w:t>
      </w:r>
      <w:r w:rsidDel="00000000" w:rsidR="00000000" w:rsidRPr="00000000">
        <w:rPr>
          <w:rtl w:val="0"/>
        </w:rPr>
        <w:t xml:space="preserve"> Once a driver starts a trip, the corresponding route automatically disappears from the passenger’s interface, regardless of whether all available seats have been filled. This behavior ensures that only active and valid routes remain visible but may limit late passengers from joining an ongoing ride.</w:t>
      </w:r>
    </w:p>
    <w:p w:rsidR="00000000" w:rsidDel="00000000" w:rsidP="00000000" w:rsidRDefault="00000000" w:rsidRPr="00000000" w14:paraId="00000302">
      <w:pPr>
        <w:numPr>
          <w:ilvl w:val="0"/>
          <w:numId w:val="35"/>
        </w:numPr>
        <w:pBdr>
          <w:top w:color="auto" w:space="0" w:sz="0" w:val="none"/>
          <w:bottom w:color="auto" w:space="0" w:sz="0" w:val="none"/>
          <w:right w:color="auto" w:space="0" w:sz="0" w:val="none"/>
          <w:between w:color="auto" w:space="0" w:sz="0" w:val="none"/>
        </w:pBdr>
        <w:spacing w:after="240" w:before="0" w:beforeAutospacing="0" w:line="480" w:lineRule="auto"/>
        <w:ind w:left="720" w:hanging="360"/>
        <w:jc w:val="both"/>
        <w:rPr/>
      </w:pPr>
      <w:r w:rsidDel="00000000" w:rsidR="00000000" w:rsidRPr="00000000">
        <w:rPr>
          <w:b w:val="1"/>
          <w:rtl w:val="0"/>
        </w:rPr>
        <w:t xml:space="preserve">Budget Constraints:</w:t>
      </w:r>
      <w:r w:rsidDel="00000000" w:rsidR="00000000" w:rsidRPr="00000000">
        <w:rPr>
          <w:rtl w:val="0"/>
        </w:rPr>
        <w:t xml:space="preserve"> Due to limited student resources, the project could not utilize paid or premium APIs, such as advanced routing or live traffic data services.</w:t>
      </w:r>
    </w:p>
    <w:p w:rsidR="00000000" w:rsidDel="00000000" w:rsidP="00000000" w:rsidRDefault="00000000" w:rsidRPr="00000000" w14:paraId="00000303">
      <w:pPr>
        <w:pBdr>
          <w:top w:color="auto" w:space="0" w:sz="0" w:val="none"/>
          <w:bottom w:color="auto" w:space="0" w:sz="0" w:val="none"/>
          <w:right w:color="auto" w:space="0" w:sz="0" w:val="none"/>
          <w:between w:color="auto" w:space="0" w:sz="0" w:val="none"/>
        </w:pBdr>
        <w:spacing w:after="240" w:before="240" w:line="480" w:lineRule="auto"/>
        <w:jc w:val="both"/>
        <w:rPr/>
      </w:pPr>
      <w:r w:rsidDel="00000000" w:rsidR="00000000" w:rsidRPr="00000000">
        <w:rPr>
          <w:rtl w:val="0"/>
        </w:rPr>
      </w:r>
    </w:p>
    <w:p w:rsidR="00000000" w:rsidDel="00000000" w:rsidP="00000000" w:rsidRDefault="00000000" w:rsidRPr="00000000" w14:paraId="00000304">
      <w:pPr>
        <w:pStyle w:val="Heading2"/>
        <w:keepNext w:val="0"/>
        <w:keepLines w:val="0"/>
        <w:pBdr>
          <w:top w:color="auto" w:space="0" w:sz="0" w:val="none"/>
          <w:bottom w:color="auto" w:space="0" w:sz="0" w:val="none"/>
          <w:right w:color="auto" w:space="0" w:sz="0" w:val="none"/>
          <w:between w:color="auto" w:space="0" w:sz="0" w:val="none"/>
        </w:pBdr>
        <w:spacing w:after="80" w:line="480" w:lineRule="auto"/>
        <w:jc w:val="both"/>
        <w:rPr>
          <w:b w:val="1"/>
          <w:sz w:val="22"/>
          <w:szCs w:val="22"/>
        </w:rPr>
      </w:pPr>
      <w:bookmarkStart w:colFirst="0" w:colLast="0" w:name="_5s8lrnpvwisr" w:id="53"/>
      <w:bookmarkEnd w:id="53"/>
      <w:r w:rsidDel="00000000" w:rsidR="00000000" w:rsidRPr="00000000">
        <w:rPr>
          <w:b w:val="1"/>
          <w:sz w:val="22"/>
          <w:szCs w:val="22"/>
          <w:rtl w:val="0"/>
        </w:rPr>
        <w:t xml:space="preserve">3.7 Objective-to-Validation Mapping</w:t>
      </w:r>
    </w:p>
    <w:p w:rsidR="00000000" w:rsidDel="00000000" w:rsidP="00000000" w:rsidRDefault="00000000" w:rsidRPr="00000000" w14:paraId="00000305">
      <w:pPr>
        <w:spacing w:line="480" w:lineRule="auto"/>
        <w:rPr/>
      </w:pPr>
      <w:r w:rsidDel="00000000" w:rsidR="00000000" w:rsidRPr="00000000">
        <w:rPr>
          <w:rtl w:val="0"/>
        </w:rPr>
        <w:t xml:space="preserve">​​</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04.997353096876"/>
        <w:gridCol w:w="4955.002646903124"/>
        <w:tblGridChange w:id="0">
          <w:tblGrid>
            <w:gridCol w:w="4404.997353096876"/>
            <w:gridCol w:w="4955.002646903124"/>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99.36" w:type="dxa"/>
              <w:left w:w="99.36" w:type="dxa"/>
              <w:bottom w:w="99.36" w:type="dxa"/>
              <w:right w:w="99.36" w:type="dxa"/>
            </w:tcMar>
            <w:vAlign w:val="top"/>
          </w:tcPr>
          <w:p w:rsidR="00000000" w:rsidDel="00000000" w:rsidP="00000000" w:rsidRDefault="00000000" w:rsidRPr="00000000" w14:paraId="00000306">
            <w:pPr>
              <w:spacing w:line="480" w:lineRule="auto"/>
              <w:jc w:val="center"/>
              <w:rPr/>
            </w:pPr>
            <w:r w:rsidDel="00000000" w:rsidR="00000000" w:rsidRPr="00000000">
              <w:rPr>
                <w:b w:val="1"/>
                <w:rtl w:val="0"/>
              </w:rPr>
              <w:t xml:space="preserve">Research Objective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99.36" w:type="dxa"/>
              <w:left w:w="99.36" w:type="dxa"/>
              <w:bottom w:w="99.36" w:type="dxa"/>
              <w:right w:w="99.36" w:type="dxa"/>
            </w:tcMar>
            <w:vAlign w:val="top"/>
          </w:tcPr>
          <w:p w:rsidR="00000000" w:rsidDel="00000000" w:rsidP="00000000" w:rsidRDefault="00000000" w:rsidRPr="00000000" w14:paraId="00000307">
            <w:pPr>
              <w:spacing w:line="480" w:lineRule="auto"/>
              <w:jc w:val="center"/>
              <w:rPr/>
            </w:pPr>
            <w:r w:rsidDel="00000000" w:rsidR="00000000" w:rsidRPr="00000000">
              <w:rPr>
                <w:b w:val="1"/>
                <w:rtl w:val="0"/>
              </w:rPr>
              <w:t xml:space="preserve">Validation Method(s)</w:t>
            </w:r>
            <w:r w:rsidDel="00000000" w:rsidR="00000000" w:rsidRPr="00000000">
              <w:rPr>
                <w:rtl w:val="0"/>
              </w:rPr>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99.36" w:type="dxa"/>
              <w:left w:w="99.36" w:type="dxa"/>
              <w:bottom w:w="99.36" w:type="dxa"/>
              <w:right w:w="99.36" w:type="dxa"/>
            </w:tcMar>
            <w:vAlign w:val="top"/>
          </w:tcPr>
          <w:p w:rsidR="00000000" w:rsidDel="00000000" w:rsidP="00000000" w:rsidRDefault="00000000" w:rsidRPr="00000000" w14:paraId="00000308">
            <w:pPr>
              <w:spacing w:line="480" w:lineRule="auto"/>
              <w:rPr/>
            </w:pPr>
            <w:r w:rsidDel="00000000" w:rsidR="00000000" w:rsidRPr="00000000">
              <w:rPr>
                <w:rtl w:val="0"/>
              </w:rPr>
              <w:t xml:space="preserve">1. To design and implement a ridesharing app tailored for Davao City, integrating real-time ride matching and routing.</w:t>
            </w:r>
          </w:p>
        </w:tc>
        <w:tc>
          <w:tcPr>
            <w:tcBorders>
              <w:top w:color="000000" w:space="0" w:sz="8" w:val="single"/>
              <w:left w:color="000000" w:space="0" w:sz="8" w:val="single"/>
              <w:bottom w:color="000000" w:space="0" w:sz="8" w:val="single"/>
              <w:right w:color="000000" w:space="0" w:sz="8" w:val="single"/>
            </w:tcBorders>
            <w:tcMar>
              <w:top w:w="99.36" w:type="dxa"/>
              <w:left w:w="99.36" w:type="dxa"/>
              <w:bottom w:w="99.36" w:type="dxa"/>
              <w:right w:w="99.36" w:type="dxa"/>
            </w:tcMar>
            <w:vAlign w:val="top"/>
          </w:tcPr>
          <w:p w:rsidR="00000000" w:rsidDel="00000000" w:rsidP="00000000" w:rsidRDefault="00000000" w:rsidRPr="00000000" w14:paraId="00000309">
            <w:pPr>
              <w:spacing w:line="480" w:lineRule="auto"/>
              <w:rPr/>
            </w:pPr>
            <w:r w:rsidDel="00000000" w:rsidR="00000000" w:rsidRPr="00000000">
              <w:rPr>
                <w:rtl w:val="0"/>
              </w:rPr>
              <w:t xml:space="preserve">Unit Testing of routing (OSRM) and fare calculation; Integration Testing of Flutter–Supabase modules.</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99.36" w:type="dxa"/>
              <w:left w:w="99.36" w:type="dxa"/>
              <w:bottom w:w="99.36" w:type="dxa"/>
              <w:right w:w="99.36" w:type="dxa"/>
            </w:tcMar>
            <w:vAlign w:val="top"/>
          </w:tcPr>
          <w:p w:rsidR="00000000" w:rsidDel="00000000" w:rsidP="00000000" w:rsidRDefault="00000000" w:rsidRPr="00000000" w14:paraId="0000030A">
            <w:pPr>
              <w:spacing w:line="480" w:lineRule="auto"/>
              <w:rPr/>
            </w:pPr>
            <w:r w:rsidDel="00000000" w:rsidR="00000000" w:rsidRPr="00000000">
              <w:rPr>
                <w:rtl w:val="0"/>
              </w:rPr>
              <w:t xml:space="preserve">2. To evaluate the usability and reliability of the system from the perspective of passengers and drivers.</w:t>
            </w:r>
          </w:p>
        </w:tc>
        <w:tc>
          <w:tcPr>
            <w:tcBorders>
              <w:top w:color="000000" w:space="0" w:sz="8" w:val="single"/>
              <w:left w:color="000000" w:space="0" w:sz="8" w:val="single"/>
              <w:bottom w:color="000000" w:space="0" w:sz="8" w:val="single"/>
              <w:right w:color="000000" w:space="0" w:sz="8" w:val="single"/>
            </w:tcBorders>
            <w:tcMar>
              <w:top w:w="99.36" w:type="dxa"/>
              <w:left w:w="99.36" w:type="dxa"/>
              <w:bottom w:w="99.36" w:type="dxa"/>
              <w:right w:w="99.36" w:type="dxa"/>
            </w:tcMar>
            <w:vAlign w:val="top"/>
          </w:tcPr>
          <w:p w:rsidR="00000000" w:rsidDel="00000000" w:rsidP="00000000" w:rsidRDefault="00000000" w:rsidRPr="00000000" w14:paraId="0000030B">
            <w:pPr>
              <w:spacing w:line="480" w:lineRule="auto"/>
              <w:rPr/>
            </w:pPr>
            <w:r w:rsidDel="00000000" w:rsidR="00000000" w:rsidRPr="00000000">
              <w:rPr>
                <w:rtl w:val="0"/>
              </w:rPr>
              <w:t xml:space="preserve">User Acceptance Testing (UAT) with pilot users; Survey-based validation using TAM constructs (ease of use, usefulness, trust).</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99.36" w:type="dxa"/>
              <w:left w:w="99.36" w:type="dxa"/>
              <w:bottom w:w="99.36" w:type="dxa"/>
              <w:right w:w="99.36" w:type="dxa"/>
            </w:tcMar>
            <w:vAlign w:val="top"/>
          </w:tcPr>
          <w:p w:rsidR="00000000" w:rsidDel="00000000" w:rsidP="00000000" w:rsidRDefault="00000000" w:rsidRPr="00000000" w14:paraId="0000030C">
            <w:pPr>
              <w:spacing w:line="480" w:lineRule="auto"/>
              <w:rPr/>
            </w:pPr>
            <w:r w:rsidDel="00000000" w:rsidR="00000000" w:rsidRPr="00000000">
              <w:rPr>
                <w:rtl w:val="0"/>
              </w:rPr>
              <w:t xml:space="preserve">3. To assess the technical performance of the application in handling requests, rides, and updates.</w:t>
            </w:r>
          </w:p>
        </w:tc>
        <w:tc>
          <w:tcPr>
            <w:tcBorders>
              <w:top w:color="000000" w:space="0" w:sz="8" w:val="single"/>
              <w:left w:color="000000" w:space="0" w:sz="8" w:val="single"/>
              <w:bottom w:color="000000" w:space="0" w:sz="8" w:val="single"/>
              <w:right w:color="000000" w:space="0" w:sz="8" w:val="single"/>
            </w:tcBorders>
            <w:tcMar>
              <w:top w:w="99.36" w:type="dxa"/>
              <w:left w:w="99.36" w:type="dxa"/>
              <w:bottom w:w="99.36" w:type="dxa"/>
              <w:right w:w="99.36" w:type="dxa"/>
            </w:tcMar>
            <w:vAlign w:val="top"/>
          </w:tcPr>
          <w:p w:rsidR="00000000" w:rsidDel="00000000" w:rsidP="00000000" w:rsidRDefault="00000000" w:rsidRPr="00000000" w14:paraId="0000030D">
            <w:pPr>
              <w:spacing w:line="480" w:lineRule="auto"/>
              <w:rPr/>
            </w:pPr>
            <w:r w:rsidDel="00000000" w:rsidR="00000000" w:rsidRPr="00000000">
              <w:rPr>
                <w:rtl w:val="0"/>
              </w:rPr>
              <w:t xml:space="preserve">System Log Analysis (success/failure rates, ride completion percentages, error frequency).</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99.36" w:type="dxa"/>
              <w:left w:w="99.36" w:type="dxa"/>
              <w:bottom w:w="99.36" w:type="dxa"/>
              <w:right w:w="99.36" w:type="dxa"/>
            </w:tcMar>
            <w:vAlign w:val="top"/>
          </w:tcPr>
          <w:p w:rsidR="00000000" w:rsidDel="00000000" w:rsidP="00000000" w:rsidRDefault="00000000" w:rsidRPr="00000000" w14:paraId="0000030E">
            <w:pPr>
              <w:spacing w:line="480" w:lineRule="auto"/>
              <w:rPr/>
            </w:pPr>
            <w:r w:rsidDel="00000000" w:rsidR="00000000" w:rsidRPr="00000000">
              <w:rPr>
                <w:rtl w:val="0"/>
              </w:rPr>
              <w:t xml:space="preserve">4. To ensure secure and trustworthy transactions for ride payments.</w:t>
            </w:r>
          </w:p>
        </w:tc>
        <w:tc>
          <w:tcPr>
            <w:tcBorders>
              <w:top w:color="000000" w:space="0" w:sz="8" w:val="single"/>
              <w:left w:color="000000" w:space="0" w:sz="8" w:val="single"/>
              <w:bottom w:color="000000" w:space="0" w:sz="8" w:val="single"/>
              <w:right w:color="000000" w:space="0" w:sz="8" w:val="single"/>
            </w:tcBorders>
            <w:tcMar>
              <w:top w:w="99.36" w:type="dxa"/>
              <w:left w:w="99.36" w:type="dxa"/>
              <w:bottom w:w="99.36" w:type="dxa"/>
              <w:right w:w="99.36" w:type="dxa"/>
            </w:tcMar>
            <w:vAlign w:val="top"/>
          </w:tcPr>
          <w:p w:rsidR="00000000" w:rsidDel="00000000" w:rsidP="00000000" w:rsidRDefault="00000000" w:rsidRPr="00000000" w14:paraId="0000030F">
            <w:pPr>
              <w:spacing w:line="480" w:lineRule="auto"/>
              <w:rPr/>
            </w:pPr>
            <w:r w:rsidDel="00000000" w:rsidR="00000000" w:rsidRPr="00000000">
              <w:rPr>
                <w:rtl w:val="0"/>
              </w:rPr>
              <w:t xml:space="preserve">Integration Testing of payment workflows (GCash, simulated card payments); System Log Analysis for payment success/failures.</w:t>
            </w:r>
          </w:p>
        </w:tc>
      </w:tr>
    </w:tbl>
    <w:p w:rsidR="00000000" w:rsidDel="00000000" w:rsidP="00000000" w:rsidRDefault="00000000" w:rsidRPr="00000000" w14:paraId="00000310">
      <w:pPr>
        <w:spacing w:line="480" w:lineRule="auto"/>
        <w:rPr/>
      </w:pPr>
      <w:r w:rsidDel="00000000" w:rsidR="00000000" w:rsidRPr="00000000">
        <w:rPr>
          <w:rtl w:val="0"/>
        </w:rPr>
      </w:r>
    </w:p>
    <w:p w:rsidR="00000000" w:rsidDel="00000000" w:rsidP="00000000" w:rsidRDefault="00000000" w:rsidRPr="00000000" w14:paraId="00000311">
      <w:pPr>
        <w:pStyle w:val="Heading2"/>
        <w:keepNext w:val="0"/>
        <w:keepLines w:val="0"/>
        <w:pBdr>
          <w:top w:color="auto" w:space="0" w:sz="0" w:val="none"/>
          <w:bottom w:color="auto" w:space="0" w:sz="0" w:val="none"/>
          <w:right w:color="auto" w:space="0" w:sz="0" w:val="none"/>
          <w:between w:color="auto" w:space="0" w:sz="0" w:val="none"/>
        </w:pBdr>
        <w:spacing w:after="80" w:line="480" w:lineRule="auto"/>
        <w:jc w:val="both"/>
        <w:rPr>
          <w:b w:val="1"/>
          <w:sz w:val="22"/>
          <w:szCs w:val="22"/>
        </w:rPr>
      </w:pPr>
      <w:bookmarkStart w:colFirst="0" w:colLast="0" w:name="_jjd7m82qg8o1" w:id="54"/>
      <w:bookmarkEnd w:id="54"/>
      <w:r w:rsidDel="00000000" w:rsidR="00000000" w:rsidRPr="00000000">
        <w:rPr>
          <w:b w:val="1"/>
          <w:sz w:val="22"/>
          <w:szCs w:val="22"/>
          <w:rtl w:val="0"/>
        </w:rPr>
        <w:t xml:space="preserve">3.8 Data Analysis</w:t>
      </w:r>
    </w:p>
    <w:p w:rsidR="00000000" w:rsidDel="00000000" w:rsidP="00000000" w:rsidRDefault="00000000" w:rsidRPr="00000000" w14:paraId="00000312">
      <w:pPr>
        <w:numPr>
          <w:ilvl w:val="0"/>
          <w:numId w:val="50"/>
        </w:numPr>
        <w:pBdr>
          <w:top w:color="auto" w:space="0" w:sz="0" w:val="none"/>
          <w:bottom w:color="auto" w:space="0" w:sz="0" w:val="none"/>
          <w:right w:color="auto" w:space="0" w:sz="0" w:val="none"/>
          <w:between w:color="auto" w:space="0" w:sz="0" w:val="none"/>
        </w:pBdr>
        <w:spacing w:after="0" w:afterAutospacing="0" w:before="240" w:line="480" w:lineRule="auto"/>
        <w:ind w:left="720" w:hanging="360"/>
        <w:jc w:val="both"/>
        <w:rPr/>
      </w:pPr>
      <w:r w:rsidDel="00000000" w:rsidR="00000000" w:rsidRPr="00000000">
        <w:rPr>
          <w:rtl w:val="0"/>
        </w:rPr>
        <w:t xml:space="preserve">The data analysis process for this study will include both quantitative and qualitative approaches. </w:t>
      </w:r>
      <w:r w:rsidDel="00000000" w:rsidR="00000000" w:rsidRPr="00000000">
        <w:rPr>
          <w:b w:val="1"/>
          <w:rtl w:val="0"/>
        </w:rPr>
        <w:t xml:space="preserve">Quantitatively</w:t>
      </w:r>
      <w:r w:rsidDel="00000000" w:rsidR="00000000" w:rsidRPr="00000000">
        <w:rPr>
          <w:rtl w:val="0"/>
        </w:rPr>
        <w:t xml:space="preserve">, key system performance metrics will be measured, including passenger wait time, driver detour distance, and ride completion success rate. These metrics will be used to assess the overall efficiency and reliability of the ride-matching and routing algorithms. Additionally, comparative benchmarking will be applied, where critical features such as matching accuracy and fare calculation are compared against established standards or baseline algorithms to validate the system’s improvements. Where possible, longitudinal tracking of pilot users will be conducted to monitor repeat usage, which can provide insights into user adoption, system reliability, and long-term retention.</w:t>
      </w:r>
    </w:p>
    <w:p w:rsidR="00000000" w:rsidDel="00000000" w:rsidP="00000000" w:rsidRDefault="00000000" w:rsidRPr="00000000" w14:paraId="00000313">
      <w:pPr>
        <w:numPr>
          <w:ilvl w:val="0"/>
          <w:numId w:val="50"/>
        </w:numPr>
        <w:pBdr>
          <w:top w:color="auto" w:space="0" w:sz="0" w:val="none"/>
          <w:bottom w:color="auto" w:space="0" w:sz="0" w:val="none"/>
          <w:right w:color="auto" w:space="0" w:sz="0" w:val="none"/>
          <w:between w:color="auto" w:space="0" w:sz="0" w:val="none"/>
        </w:pBdr>
        <w:spacing w:after="240" w:before="0" w:beforeAutospacing="0" w:line="480" w:lineRule="auto"/>
        <w:ind w:left="720" w:hanging="360"/>
        <w:jc w:val="both"/>
        <w:rPr/>
      </w:pPr>
      <w:r w:rsidDel="00000000" w:rsidR="00000000" w:rsidRPr="00000000">
        <w:rPr>
          <w:rtl w:val="0"/>
        </w:rPr>
        <w:t xml:space="preserve">On the </w:t>
      </w:r>
      <w:r w:rsidDel="00000000" w:rsidR="00000000" w:rsidRPr="00000000">
        <w:rPr>
          <w:b w:val="1"/>
          <w:rtl w:val="0"/>
        </w:rPr>
        <w:t xml:space="preserve">qualitative</w:t>
      </w:r>
      <w:r w:rsidDel="00000000" w:rsidR="00000000" w:rsidRPr="00000000">
        <w:rPr>
          <w:rtl w:val="0"/>
        </w:rPr>
        <w:t xml:space="preserve"> side, thematic analysis will be performed on tester feedback gathered during UAT. Particular emphasis will be given to perceptions of usability, navigation ease, trust, and overall satisfaction. These insights will be combined with system logs, which record error frequency, failed transactions, and successful ride completions, to form a holistic evaluation of the application’s technical and user-facing performance.</w:t>
      </w:r>
    </w:p>
    <w:p w:rsidR="00000000" w:rsidDel="00000000" w:rsidP="00000000" w:rsidRDefault="00000000" w:rsidRPr="00000000" w14:paraId="00000314">
      <w:pPr>
        <w:pBdr>
          <w:top w:color="auto" w:space="0" w:sz="0" w:val="none"/>
          <w:bottom w:color="auto" w:space="0" w:sz="0" w:val="none"/>
          <w:right w:color="auto" w:space="0" w:sz="0" w:val="none"/>
          <w:between w:color="auto" w:space="0" w:sz="0" w:val="none"/>
        </w:pBdr>
        <w:spacing w:after="240" w:before="240" w:line="480" w:lineRule="auto"/>
        <w:ind w:left="720" w:firstLine="0"/>
        <w:jc w:val="both"/>
        <w:rPr>
          <w:b w:val="1"/>
        </w:rPr>
      </w:pPr>
      <w:r w:rsidDel="00000000" w:rsidR="00000000" w:rsidRPr="00000000">
        <w:rPr>
          <w:rtl w:val="0"/>
        </w:rPr>
      </w:r>
    </w:p>
    <w:p w:rsidR="00000000" w:rsidDel="00000000" w:rsidP="00000000" w:rsidRDefault="00000000" w:rsidRPr="00000000" w14:paraId="00000315">
      <w:pPr>
        <w:pStyle w:val="Heading2"/>
        <w:keepNext w:val="0"/>
        <w:keepLines w:val="0"/>
        <w:pBdr>
          <w:top w:color="auto" w:space="0" w:sz="0" w:val="none"/>
          <w:bottom w:color="auto" w:space="0" w:sz="0" w:val="none"/>
          <w:right w:color="auto" w:space="0" w:sz="0" w:val="none"/>
          <w:between w:color="auto" w:space="0" w:sz="0" w:val="none"/>
        </w:pBdr>
        <w:spacing w:after="80" w:line="480" w:lineRule="auto"/>
        <w:jc w:val="both"/>
        <w:rPr>
          <w:b w:val="1"/>
          <w:sz w:val="22"/>
          <w:szCs w:val="22"/>
        </w:rPr>
      </w:pPr>
      <w:bookmarkStart w:colFirst="0" w:colLast="0" w:name="_ojmzu9utuv73" w:id="55"/>
      <w:bookmarkEnd w:id="55"/>
      <w:r w:rsidDel="00000000" w:rsidR="00000000" w:rsidRPr="00000000">
        <w:rPr>
          <w:b w:val="1"/>
          <w:sz w:val="22"/>
          <w:szCs w:val="22"/>
          <w:rtl w:val="0"/>
        </w:rPr>
        <w:t xml:space="preserve">3.9 Ethical Considerations</w:t>
      </w:r>
    </w:p>
    <w:p w:rsidR="00000000" w:rsidDel="00000000" w:rsidP="00000000" w:rsidRDefault="00000000" w:rsidRPr="00000000" w14:paraId="00000316">
      <w:pPr>
        <w:numPr>
          <w:ilvl w:val="0"/>
          <w:numId w:val="57"/>
        </w:numPr>
        <w:pBdr>
          <w:top w:color="auto" w:space="0" w:sz="0" w:val="none"/>
          <w:bottom w:color="auto" w:space="0" w:sz="0" w:val="none"/>
          <w:right w:color="auto" w:space="0" w:sz="0" w:val="none"/>
          <w:between w:color="auto" w:space="0" w:sz="0" w:val="none"/>
        </w:pBdr>
        <w:spacing w:after="0" w:afterAutospacing="0" w:before="240" w:line="480" w:lineRule="auto"/>
        <w:ind w:left="720" w:hanging="360"/>
        <w:jc w:val="both"/>
        <w:rPr/>
      </w:pPr>
      <w:r w:rsidDel="00000000" w:rsidR="00000000" w:rsidRPr="00000000">
        <w:rPr>
          <w:rtl w:val="0"/>
        </w:rPr>
        <w:t xml:space="preserve">Ethical considerations were central to the system’s design and testing process:</w:t>
      </w:r>
    </w:p>
    <w:p w:rsidR="00000000" w:rsidDel="00000000" w:rsidP="00000000" w:rsidRDefault="00000000" w:rsidRPr="00000000" w14:paraId="00000317">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480" w:lineRule="auto"/>
        <w:ind w:left="1440" w:hanging="360"/>
        <w:jc w:val="both"/>
        <w:rPr/>
      </w:pPr>
      <w:r w:rsidDel="00000000" w:rsidR="00000000" w:rsidRPr="00000000">
        <w:rPr>
          <w:b w:val="1"/>
          <w:rtl w:val="0"/>
        </w:rPr>
        <w:t xml:space="preserve">Data privacy</w:t>
      </w:r>
      <w:r w:rsidDel="00000000" w:rsidR="00000000" w:rsidRPr="00000000">
        <w:rPr>
          <w:rtl w:val="0"/>
        </w:rPr>
        <w:t xml:space="preserve"> was prioritized by ensuring that all live tracking and location data were user-consented, anonymized during evaluation, and stored with strict access controls.</w:t>
      </w:r>
    </w:p>
    <w:p w:rsidR="00000000" w:rsidDel="00000000" w:rsidP="00000000" w:rsidRDefault="00000000" w:rsidRPr="00000000" w14:paraId="00000318">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480" w:lineRule="auto"/>
        <w:ind w:left="1440" w:hanging="360"/>
        <w:jc w:val="both"/>
        <w:rPr/>
      </w:pPr>
      <w:r w:rsidDel="00000000" w:rsidR="00000000" w:rsidRPr="00000000">
        <w:rPr>
          <w:b w:val="1"/>
          <w:rtl w:val="0"/>
        </w:rPr>
        <w:t xml:space="preserve">Safety mechanisms</w:t>
      </w:r>
      <w:r w:rsidDel="00000000" w:rsidR="00000000" w:rsidRPr="00000000">
        <w:rPr>
          <w:rtl w:val="0"/>
        </w:rPr>
        <w:t xml:space="preserve">, such as the SOS button, verified user badges, and the feedback/rating system, were embedded to promote passenger and driver security. </w:t>
      </w:r>
    </w:p>
    <w:p w:rsidR="00000000" w:rsidDel="00000000" w:rsidP="00000000" w:rsidRDefault="00000000" w:rsidRPr="00000000" w14:paraId="00000319">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480" w:lineRule="auto"/>
        <w:ind w:left="1440" w:hanging="360"/>
        <w:jc w:val="both"/>
        <w:rPr/>
      </w:pPr>
      <w:r w:rsidDel="00000000" w:rsidR="00000000" w:rsidRPr="00000000">
        <w:rPr>
          <w:b w:val="1"/>
          <w:rtl w:val="0"/>
        </w:rPr>
        <w:t xml:space="preserve">Fairness in ride matching</w:t>
      </w:r>
      <w:r w:rsidDel="00000000" w:rsidR="00000000" w:rsidRPr="00000000">
        <w:rPr>
          <w:rtl w:val="0"/>
        </w:rPr>
        <w:t xml:space="preserve"> was also ensured by strictly basing matches on route compatibility, without preference or bias toward user profiles. </w:t>
      </w:r>
    </w:p>
    <w:p w:rsidR="00000000" w:rsidDel="00000000" w:rsidP="00000000" w:rsidRDefault="00000000" w:rsidRPr="00000000" w14:paraId="0000031A">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480" w:lineRule="auto"/>
        <w:ind w:left="1440" w:hanging="360"/>
        <w:jc w:val="both"/>
        <w:rPr/>
      </w:pPr>
      <w:r w:rsidDel="00000000" w:rsidR="00000000" w:rsidRPr="00000000">
        <w:rPr>
          <w:rtl w:val="0"/>
        </w:rPr>
        <w:t xml:space="preserve">Additionally, the project adopts a </w:t>
      </w:r>
      <w:r w:rsidDel="00000000" w:rsidR="00000000" w:rsidRPr="00000000">
        <w:rPr>
          <w:b w:val="1"/>
          <w:rtl w:val="0"/>
        </w:rPr>
        <w:t xml:space="preserve">data retention policy</w:t>
      </w:r>
      <w:r w:rsidDel="00000000" w:rsidR="00000000" w:rsidRPr="00000000">
        <w:rPr>
          <w:rtl w:val="0"/>
        </w:rPr>
        <w:t xml:space="preserve">: personally identifiable data and location traces are retained only for the minimum period required for analysis and are securely deleted thereafter. </w:t>
      </w:r>
    </w:p>
    <w:p w:rsidR="00000000" w:rsidDel="00000000" w:rsidP="00000000" w:rsidRDefault="00000000" w:rsidRPr="00000000" w14:paraId="0000031B">
      <w:pPr>
        <w:numPr>
          <w:ilvl w:val="1"/>
          <w:numId w:val="57"/>
        </w:numPr>
        <w:pBdr>
          <w:top w:color="auto" w:space="0" w:sz="0" w:val="none"/>
          <w:bottom w:color="auto" w:space="0" w:sz="0" w:val="none"/>
          <w:right w:color="auto" w:space="0" w:sz="0" w:val="none"/>
          <w:between w:color="auto" w:space="0" w:sz="0" w:val="none"/>
        </w:pBdr>
        <w:spacing w:after="240" w:before="0" w:beforeAutospacing="0" w:line="480" w:lineRule="auto"/>
        <w:ind w:left="1440" w:hanging="360"/>
        <w:jc w:val="both"/>
        <w:rPr/>
      </w:pPr>
      <w:r w:rsidDel="00000000" w:rsidR="00000000" w:rsidRPr="00000000">
        <w:rPr>
          <w:rtl w:val="0"/>
        </w:rPr>
        <w:t xml:space="preserve">Considering third-party dependencies, risks related to </w:t>
      </w:r>
      <w:r w:rsidDel="00000000" w:rsidR="00000000" w:rsidRPr="00000000">
        <w:rPr>
          <w:b w:val="1"/>
          <w:rtl w:val="0"/>
        </w:rPr>
        <w:t xml:space="preserve">payment integrations (e.g., GCash)</w:t>
      </w:r>
      <w:r w:rsidDel="00000000" w:rsidR="00000000" w:rsidRPr="00000000">
        <w:rPr>
          <w:rtl w:val="0"/>
        </w:rPr>
        <w:t xml:space="preserve"> were acknowledged, with the understanding that while GCash provides a secure transaction framework, its limitations and outages could impact ride payments. These risks were transparently communicated during testing, and mitigation strategies such as fallback cash options were included. By addressing privacy, safety, fairness, and third-party risks, the study ensures compliance with ethical research standards.</w:t>
      </w:r>
    </w:p>
    <w:p w:rsidR="00000000" w:rsidDel="00000000" w:rsidP="00000000" w:rsidRDefault="00000000" w:rsidRPr="00000000" w14:paraId="0000031C">
      <w:pPr>
        <w:pStyle w:val="Heading2"/>
        <w:spacing w:line="480" w:lineRule="auto"/>
        <w:jc w:val="both"/>
        <w:rPr>
          <w:sz w:val="22"/>
          <w:szCs w:val="22"/>
        </w:rPr>
      </w:pPr>
      <w:bookmarkStart w:colFirst="0" w:colLast="0" w:name="_6zx9pcflsa59" w:id="56"/>
      <w:bookmarkEnd w:id="56"/>
      <w:r w:rsidDel="00000000" w:rsidR="00000000" w:rsidRPr="00000000">
        <w:rPr>
          <w:rtl w:val="0"/>
        </w:rPr>
      </w:r>
    </w:p>
    <w:p w:rsidR="00000000" w:rsidDel="00000000" w:rsidP="00000000" w:rsidRDefault="00000000" w:rsidRPr="00000000" w14:paraId="0000031D">
      <w:pPr>
        <w:spacing w:line="480" w:lineRule="auto"/>
        <w:rPr/>
      </w:pPr>
      <w:r w:rsidDel="00000000" w:rsidR="00000000" w:rsidRPr="00000000">
        <w:rPr>
          <w:rtl w:val="0"/>
        </w:rPr>
      </w:r>
    </w:p>
    <w:p w:rsidR="00000000" w:rsidDel="00000000" w:rsidP="00000000" w:rsidRDefault="00000000" w:rsidRPr="00000000" w14:paraId="0000031E">
      <w:pPr>
        <w:pStyle w:val="Heading2"/>
        <w:spacing w:before="480" w:line="480" w:lineRule="auto"/>
        <w:jc w:val="center"/>
        <w:rPr>
          <w:b w:val="1"/>
          <w:sz w:val="22"/>
          <w:szCs w:val="22"/>
        </w:rPr>
      </w:pPr>
      <w:bookmarkStart w:colFirst="0" w:colLast="0" w:name="_nxcjxmdd2ayq" w:id="57"/>
      <w:bookmarkEnd w:id="57"/>
      <w:r w:rsidDel="00000000" w:rsidR="00000000" w:rsidRPr="00000000">
        <w:rPr>
          <w:b w:val="1"/>
          <w:sz w:val="22"/>
          <w:szCs w:val="22"/>
          <w:rtl w:val="0"/>
        </w:rPr>
        <w:t xml:space="preserve">Chapter 4:  Results and Discussions</w:t>
      </w:r>
    </w:p>
    <w:p w:rsidR="00000000" w:rsidDel="00000000" w:rsidP="00000000" w:rsidRDefault="00000000" w:rsidRPr="00000000" w14:paraId="0000031F">
      <w:pPr>
        <w:pStyle w:val="Heading2"/>
        <w:spacing w:line="480" w:lineRule="auto"/>
        <w:rPr>
          <w:b w:val="1"/>
          <w:sz w:val="22"/>
          <w:szCs w:val="22"/>
        </w:rPr>
      </w:pPr>
      <w:bookmarkStart w:colFirst="0" w:colLast="0" w:name="_4zsmcmagel02" w:id="58"/>
      <w:bookmarkEnd w:id="58"/>
      <w:r w:rsidDel="00000000" w:rsidR="00000000" w:rsidRPr="00000000">
        <w:rPr>
          <w:b w:val="1"/>
          <w:sz w:val="22"/>
          <w:szCs w:val="22"/>
          <w:rtl w:val="0"/>
        </w:rPr>
        <w:t xml:space="preserve">4.1 Overview</w:t>
      </w:r>
    </w:p>
    <w:p w:rsidR="00000000" w:rsidDel="00000000" w:rsidP="00000000" w:rsidRDefault="00000000" w:rsidRPr="00000000" w14:paraId="00000320">
      <w:pPr>
        <w:spacing w:after="240" w:before="240" w:line="480" w:lineRule="auto"/>
        <w:jc w:val="both"/>
        <w:rPr/>
      </w:pPr>
      <w:r w:rsidDel="00000000" w:rsidR="00000000" w:rsidRPr="00000000">
        <w:rPr>
          <w:rtl w:val="0"/>
        </w:rPr>
        <w:t xml:space="preserve">This chapter presents the results of the user studies conducted for the GoDavao ridesharing application. Data were collected through the GoDavao Pre-Development Commuter Survey (Survey 2.0) and the User Acceptance Testing (UAT) and Usability Evaluations for both passengers and drivers.</w:t>
      </w:r>
    </w:p>
    <w:p w:rsidR="00000000" w:rsidDel="00000000" w:rsidP="00000000" w:rsidRDefault="00000000" w:rsidRPr="00000000" w14:paraId="00000321">
      <w:pPr>
        <w:spacing w:after="240" w:before="240" w:line="480" w:lineRule="auto"/>
        <w:jc w:val="both"/>
        <w:rPr/>
      </w:pPr>
      <w:r w:rsidDel="00000000" w:rsidR="00000000" w:rsidRPr="00000000">
        <w:rPr>
          <w:rtl w:val="0"/>
        </w:rPr>
        <w:t xml:space="preserve">Each section corresponds to a specific research objective and integrates quantitative, qualitative, and categorical findings, interpreted using the Technology Acceptance Model (TAM) and ISO/IEC 25010 software quality model frameworks.</w:t>
      </w:r>
    </w:p>
    <w:p w:rsidR="00000000" w:rsidDel="00000000" w:rsidP="00000000" w:rsidRDefault="00000000" w:rsidRPr="00000000" w14:paraId="00000322">
      <w:pPr>
        <w:spacing w:after="240" w:before="240" w:line="480" w:lineRule="auto"/>
        <w:jc w:val="both"/>
        <w:rPr/>
      </w:pPr>
      <w:r w:rsidDel="00000000" w:rsidR="00000000" w:rsidRPr="00000000">
        <w:rPr>
          <w:rtl w:val="0"/>
        </w:rPr>
      </w:r>
    </w:p>
    <w:p w:rsidR="00000000" w:rsidDel="00000000" w:rsidP="00000000" w:rsidRDefault="00000000" w:rsidRPr="00000000" w14:paraId="00000323">
      <w:pPr>
        <w:pStyle w:val="Heading2"/>
        <w:keepNext w:val="0"/>
        <w:keepLines w:val="0"/>
        <w:spacing w:after="80" w:line="480" w:lineRule="auto"/>
        <w:ind w:left="0" w:firstLine="0"/>
        <w:jc w:val="both"/>
        <w:rPr/>
      </w:pPr>
      <w:bookmarkStart w:colFirst="0" w:colLast="0" w:name="_a7bta5scail3" w:id="59"/>
      <w:bookmarkEnd w:id="59"/>
      <w:r w:rsidDel="00000000" w:rsidR="00000000" w:rsidRPr="00000000">
        <w:rPr>
          <w:b w:val="1"/>
          <w:sz w:val="22"/>
          <w:szCs w:val="22"/>
          <w:rtl w:val="0"/>
        </w:rPr>
        <w:t xml:space="preserve">4.2 Objective 1 – To Analyze the Transportation Challenges Faced by Commuters in Davao City</w:t>
      </w:r>
      <w:r w:rsidDel="00000000" w:rsidR="00000000" w:rsidRPr="00000000">
        <w:rPr>
          <w:rtl w:val="0"/>
        </w:rPr>
      </w:r>
    </w:p>
    <w:p w:rsidR="00000000" w:rsidDel="00000000" w:rsidP="00000000" w:rsidRDefault="00000000" w:rsidRPr="00000000" w14:paraId="00000324">
      <w:pPr>
        <w:pStyle w:val="Heading2"/>
        <w:keepNext w:val="0"/>
        <w:keepLines w:val="0"/>
        <w:spacing w:after="80" w:line="480" w:lineRule="auto"/>
        <w:ind w:left="0" w:firstLine="0"/>
        <w:jc w:val="both"/>
        <w:rPr>
          <w:b w:val="1"/>
          <w:color w:val="000000"/>
          <w:sz w:val="22"/>
          <w:szCs w:val="22"/>
        </w:rPr>
      </w:pPr>
      <w:bookmarkStart w:colFirst="0" w:colLast="0" w:name="_edtlnts2sgof" w:id="60"/>
      <w:bookmarkEnd w:id="60"/>
      <w:r w:rsidDel="00000000" w:rsidR="00000000" w:rsidRPr="00000000">
        <w:rPr>
          <w:b w:val="1"/>
          <w:color w:val="000000"/>
          <w:sz w:val="22"/>
          <w:szCs w:val="22"/>
          <w:rtl w:val="0"/>
        </w:rPr>
        <w:t xml:space="preserve">Data Source and Method</w:t>
      </w:r>
    </w:p>
    <w:p w:rsidR="00000000" w:rsidDel="00000000" w:rsidP="00000000" w:rsidRDefault="00000000" w:rsidRPr="00000000" w14:paraId="00000325">
      <w:pPr>
        <w:spacing w:after="240" w:before="240" w:line="480" w:lineRule="auto"/>
        <w:jc w:val="both"/>
        <w:rPr/>
      </w:pPr>
      <w:r w:rsidDel="00000000" w:rsidR="00000000" w:rsidRPr="00000000">
        <w:rPr>
          <w:rtl w:val="0"/>
        </w:rPr>
        <w:t xml:space="preserve">Data were obtained from the </w:t>
      </w:r>
      <w:r w:rsidDel="00000000" w:rsidR="00000000" w:rsidRPr="00000000">
        <w:rPr>
          <w:i w:val="1"/>
          <w:rtl w:val="0"/>
        </w:rPr>
        <w:t xml:space="preserve">GoDavao Survey 2.0</w:t>
      </w:r>
      <w:r w:rsidDel="00000000" w:rsidR="00000000" w:rsidRPr="00000000">
        <w:rPr>
          <w:rtl w:val="0"/>
        </w:rPr>
        <w:t xml:space="preserve">, which included multiple-choice and open-ended questions regarding respondents’ travel habits, commuting difficulties, and expectations from transport services. Results were analyzed through frequency counts and thematic categorization.</w:t>
      </w:r>
    </w:p>
    <w:p w:rsidR="00000000" w:rsidDel="00000000" w:rsidP="00000000" w:rsidRDefault="00000000" w:rsidRPr="00000000" w14:paraId="00000326">
      <w:pPr>
        <w:spacing w:after="240" w:before="240" w:line="480" w:lineRule="auto"/>
        <w:jc w:val="both"/>
        <w:rPr>
          <w:b w:val="1"/>
        </w:rPr>
      </w:pPr>
      <w:r w:rsidDel="00000000" w:rsidR="00000000" w:rsidRPr="00000000">
        <w:rPr>
          <w:rtl w:val="0"/>
        </w:rPr>
      </w:r>
    </w:p>
    <w:p w:rsidR="00000000" w:rsidDel="00000000" w:rsidP="00000000" w:rsidRDefault="00000000" w:rsidRPr="00000000" w14:paraId="00000327">
      <w:pPr>
        <w:spacing w:after="240" w:before="240" w:line="480" w:lineRule="auto"/>
        <w:jc w:val="both"/>
        <w:rPr>
          <w:b w:val="1"/>
        </w:rPr>
      </w:pPr>
      <w:r w:rsidDel="00000000" w:rsidR="00000000" w:rsidRPr="00000000">
        <w:rPr>
          <w:rtl w:val="0"/>
        </w:rPr>
      </w:r>
    </w:p>
    <w:p w:rsidR="00000000" w:rsidDel="00000000" w:rsidP="00000000" w:rsidRDefault="00000000" w:rsidRPr="00000000" w14:paraId="00000328">
      <w:pPr>
        <w:spacing w:after="240" w:before="240" w:line="480" w:lineRule="auto"/>
        <w:jc w:val="both"/>
        <w:rPr>
          <w:b w:val="1"/>
          <w:i w:val="1"/>
        </w:rPr>
      </w:pPr>
      <w:r w:rsidDel="00000000" w:rsidR="00000000" w:rsidRPr="00000000">
        <w:rPr>
          <w:b w:val="1"/>
          <w:rtl w:val="0"/>
        </w:rPr>
        <w:t xml:space="preserve">Qualitative Findings</w:t>
      </w: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7.5079872204474"/>
        <w:gridCol w:w="3593.482428115016"/>
        <w:gridCol w:w="3429.0095846645368"/>
        <w:tblGridChange w:id="0">
          <w:tblGrid>
            <w:gridCol w:w="2337.5079872204474"/>
            <w:gridCol w:w="3593.482428115016"/>
            <w:gridCol w:w="3429.0095846645368"/>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9">
            <w:pPr>
              <w:spacing w:before="280" w:line="480" w:lineRule="auto"/>
              <w:jc w:val="center"/>
              <w:rPr>
                <w:b w:val="1"/>
              </w:rPr>
            </w:pPr>
            <w:r w:rsidDel="00000000" w:rsidR="00000000" w:rsidRPr="00000000">
              <w:rPr>
                <w:b w:val="1"/>
                <w:rtl w:val="0"/>
              </w:rPr>
              <w:t xml:space="preserve">Theme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A">
            <w:pPr>
              <w:spacing w:before="280" w:line="480" w:lineRule="auto"/>
              <w:jc w:val="center"/>
              <w:rPr>
                <w:b w:val="1"/>
              </w:rPr>
            </w:pPr>
            <w:r w:rsidDel="00000000" w:rsidR="00000000" w:rsidRPr="00000000">
              <w:rPr>
                <w:b w:val="1"/>
                <w:rtl w:val="0"/>
              </w:rPr>
              <w:t xml:space="preserve">Representative Responses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B">
            <w:pPr>
              <w:spacing w:before="280" w:line="480" w:lineRule="auto"/>
              <w:jc w:val="center"/>
              <w:rPr>
                <w:b w:val="1"/>
              </w:rPr>
            </w:pPr>
            <w:r w:rsidDel="00000000" w:rsidR="00000000" w:rsidRPr="00000000">
              <w:rPr>
                <w:b w:val="1"/>
                <w:rtl w:val="0"/>
              </w:rPr>
              <w:t xml:space="preserve">Interpretation</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C">
            <w:pPr>
              <w:spacing w:before="280" w:line="480" w:lineRule="auto"/>
              <w:jc w:val="both"/>
              <w:rPr/>
            </w:pPr>
            <w:r w:rsidDel="00000000" w:rsidR="00000000" w:rsidRPr="00000000">
              <w:rPr>
                <w:rtl w:val="0"/>
              </w:rPr>
              <w:t xml:space="preserve">Limited routes and inconvenient transfers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D">
            <w:pPr>
              <w:spacing w:before="280" w:line="480" w:lineRule="auto"/>
              <w:jc w:val="both"/>
              <w:rPr/>
            </w:pPr>
            <w:r w:rsidDel="00000000" w:rsidR="00000000" w:rsidRPr="00000000">
              <w:rPr>
                <w:rtl w:val="0"/>
              </w:rPr>
              <w:t xml:space="preserve">“Jeepneys don’t reach my area.” / “I need to transfer twice to get to school.”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E">
            <w:pPr>
              <w:spacing w:before="280" w:line="480" w:lineRule="auto"/>
              <w:jc w:val="both"/>
              <w:rPr/>
            </w:pPr>
            <w:r w:rsidDel="00000000" w:rsidR="00000000" w:rsidRPr="00000000">
              <w:rPr>
                <w:rtl w:val="0"/>
              </w:rPr>
              <w:t xml:space="preserve">Indicates need for route optimization and dynamic ride matching</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F">
            <w:pPr>
              <w:spacing w:before="280" w:line="480" w:lineRule="auto"/>
              <w:jc w:val="both"/>
              <w:rPr/>
            </w:pPr>
            <w:r w:rsidDel="00000000" w:rsidR="00000000" w:rsidRPr="00000000">
              <w:rPr>
                <w:rtl w:val="0"/>
              </w:rPr>
              <w:t xml:space="preserve">Long waiting times and delays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0">
            <w:pPr>
              <w:spacing w:before="280" w:line="480" w:lineRule="auto"/>
              <w:jc w:val="both"/>
              <w:rPr/>
            </w:pPr>
            <w:r w:rsidDel="00000000" w:rsidR="00000000" w:rsidRPr="00000000">
              <w:rPr>
                <w:rtl w:val="0"/>
              </w:rPr>
              <w:t xml:space="preserve">“I sometimes wait 30 minutes before a ride arrives.”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1">
            <w:pPr>
              <w:spacing w:before="280" w:line="480" w:lineRule="auto"/>
              <w:jc w:val="both"/>
              <w:rPr/>
            </w:pPr>
            <w:r w:rsidDel="00000000" w:rsidR="00000000" w:rsidRPr="00000000">
              <w:rPr>
                <w:rtl w:val="0"/>
              </w:rPr>
              <w:t xml:space="preserve">Points to inefficiency in dispatch and pickup coordination</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2">
            <w:pPr>
              <w:spacing w:before="280" w:line="480" w:lineRule="auto"/>
              <w:jc w:val="both"/>
              <w:rPr/>
            </w:pPr>
            <w:r w:rsidDel="00000000" w:rsidR="00000000" w:rsidRPr="00000000">
              <w:rPr>
                <w:rtl w:val="0"/>
              </w:rPr>
              <w:t xml:space="preserve">Safety and trust issues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3">
            <w:pPr>
              <w:spacing w:before="280" w:line="480" w:lineRule="auto"/>
              <w:jc w:val="both"/>
              <w:rPr/>
            </w:pPr>
            <w:r w:rsidDel="00000000" w:rsidR="00000000" w:rsidRPr="00000000">
              <w:rPr>
                <w:rtl w:val="0"/>
              </w:rPr>
              <w:t xml:space="preserve">“I feel unsafe riding alone at night.” / “I want drivers to be verified.”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4">
            <w:pPr>
              <w:spacing w:before="280" w:line="480" w:lineRule="auto"/>
              <w:jc w:val="both"/>
              <w:rPr/>
            </w:pPr>
            <w:r w:rsidDel="00000000" w:rsidR="00000000" w:rsidRPr="00000000">
              <w:rPr>
                <w:rtl w:val="0"/>
              </w:rPr>
              <w:t xml:space="preserve">Validates the importance of identity verification and SOS features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5">
            <w:pPr>
              <w:spacing w:before="280" w:line="480" w:lineRule="auto"/>
              <w:jc w:val="both"/>
              <w:rPr/>
            </w:pPr>
            <w:r w:rsidDel="00000000" w:rsidR="00000000" w:rsidRPr="00000000">
              <w:rPr>
                <w:rtl w:val="0"/>
              </w:rPr>
              <w:t xml:space="preserve">Fare transparency and affordability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6">
            <w:pPr>
              <w:spacing w:before="280" w:line="480" w:lineRule="auto"/>
              <w:jc w:val="both"/>
              <w:rPr/>
            </w:pPr>
            <w:r w:rsidDel="00000000" w:rsidR="00000000" w:rsidRPr="00000000">
              <w:rPr>
                <w:rtl w:val="0"/>
              </w:rPr>
              <w:t xml:space="preserve">“Fares keep changing; I prefer fixed pricing.”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7">
            <w:pPr>
              <w:spacing w:before="280" w:line="480" w:lineRule="auto"/>
              <w:jc w:val="both"/>
              <w:rPr/>
            </w:pPr>
            <w:r w:rsidDel="00000000" w:rsidR="00000000" w:rsidRPr="00000000">
              <w:rPr>
                <w:rtl w:val="0"/>
              </w:rPr>
              <w:t xml:space="preserve">Supports transparent fare breakdown in app design</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8">
            <w:pPr>
              <w:spacing w:before="280" w:line="480" w:lineRule="auto"/>
              <w:jc w:val="both"/>
              <w:rPr/>
            </w:pPr>
            <w:r w:rsidDel="00000000" w:rsidR="00000000" w:rsidRPr="00000000">
              <w:rPr>
                <w:rtl w:val="0"/>
              </w:rPr>
              <w:t xml:space="preserve">Traffic congestion and urban stress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9">
            <w:pPr>
              <w:spacing w:before="280" w:line="480" w:lineRule="auto"/>
              <w:jc w:val="both"/>
              <w:rPr/>
            </w:pPr>
            <w:r w:rsidDel="00000000" w:rsidR="00000000" w:rsidRPr="00000000">
              <w:rPr>
                <w:rtl w:val="0"/>
              </w:rPr>
              <w:t xml:space="preserve">“Traffic is the main problem in the city.”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A">
            <w:pPr>
              <w:spacing w:before="280" w:line="480" w:lineRule="auto"/>
              <w:jc w:val="both"/>
              <w:rPr/>
            </w:pPr>
            <w:r w:rsidDel="00000000" w:rsidR="00000000" w:rsidRPr="00000000">
              <w:rPr>
                <w:rtl w:val="0"/>
              </w:rPr>
              <w:t xml:space="preserve">Underscores the potential impact of carpooling on reducing road density</w:t>
            </w:r>
          </w:p>
        </w:tc>
      </w:tr>
    </w:tbl>
    <w:p w:rsidR="00000000" w:rsidDel="00000000" w:rsidP="00000000" w:rsidRDefault="00000000" w:rsidRPr="00000000" w14:paraId="0000033B">
      <w:pPr>
        <w:spacing w:before="280" w:line="480" w:lineRule="auto"/>
        <w:jc w:val="center"/>
        <w:rPr/>
      </w:pPr>
      <w:r w:rsidDel="00000000" w:rsidR="00000000" w:rsidRPr="00000000">
        <w:rPr>
          <w:rtl w:val="0"/>
        </w:rPr>
      </w:r>
    </w:p>
    <w:p w:rsidR="00000000" w:rsidDel="00000000" w:rsidP="00000000" w:rsidRDefault="00000000" w:rsidRPr="00000000" w14:paraId="0000033C">
      <w:pPr>
        <w:pStyle w:val="Heading3"/>
        <w:keepNext w:val="0"/>
        <w:keepLines w:val="0"/>
        <w:spacing w:before="280" w:line="480" w:lineRule="auto"/>
        <w:ind w:left="0" w:firstLine="0"/>
        <w:jc w:val="both"/>
        <w:rPr/>
      </w:pPr>
      <w:bookmarkStart w:colFirst="0" w:colLast="0" w:name="_hlfag2f0poax" w:id="61"/>
      <w:bookmarkEnd w:id="61"/>
      <w:r w:rsidDel="00000000" w:rsidR="00000000" w:rsidRPr="00000000">
        <w:rPr>
          <w:rtl w:val="0"/>
        </w:rPr>
      </w:r>
    </w:p>
    <w:p w:rsidR="00000000" w:rsidDel="00000000" w:rsidP="00000000" w:rsidRDefault="00000000" w:rsidRPr="00000000" w14:paraId="0000033D">
      <w:pPr>
        <w:pStyle w:val="Heading3"/>
        <w:keepNext w:val="0"/>
        <w:keepLines w:val="0"/>
        <w:spacing w:before="280" w:line="480" w:lineRule="auto"/>
        <w:ind w:left="0" w:firstLine="0"/>
        <w:jc w:val="both"/>
        <w:rPr>
          <w:i w:val="1"/>
        </w:rPr>
      </w:pPr>
      <w:bookmarkStart w:colFirst="0" w:colLast="0" w:name="_w0o3pg6uq1fc" w:id="62"/>
      <w:bookmarkEnd w:id="62"/>
      <w:r w:rsidDel="00000000" w:rsidR="00000000" w:rsidRPr="00000000">
        <w:rPr>
          <w:b w:val="1"/>
          <w:color w:val="000000"/>
          <w:sz w:val="22"/>
          <w:szCs w:val="22"/>
          <w:rtl w:val="0"/>
        </w:rPr>
        <w:t xml:space="preserve">Quantitative and Categorical Findings</w:t>
      </w:r>
      <w:r w:rsidDel="00000000" w:rsidR="00000000" w:rsidRPr="00000000">
        <w:rPr>
          <w:rtl w:val="0"/>
        </w:rPr>
      </w:r>
    </w:p>
    <w:tbl>
      <w:tblPr>
        <w:tblStyle w:val="Table6"/>
        <w:tblW w:w="61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20"/>
        <w:gridCol w:w="2115"/>
        <w:tblGridChange w:id="0">
          <w:tblGrid>
            <w:gridCol w:w="4020"/>
            <w:gridCol w:w="211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E">
            <w:pPr>
              <w:spacing w:after="240" w:before="240" w:line="480" w:lineRule="auto"/>
              <w:jc w:val="left"/>
              <w:rPr/>
            </w:pPr>
            <w:r w:rsidDel="00000000" w:rsidR="00000000" w:rsidRPr="00000000">
              <w:rPr>
                <w:b w:val="1"/>
                <w:rtl w:val="0"/>
              </w:rPr>
              <w:t xml:space="preserve">Mode of Transport / Commuter 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F">
            <w:pPr>
              <w:spacing w:after="240" w:before="240" w:line="480" w:lineRule="auto"/>
              <w:jc w:val="center"/>
              <w:rPr/>
            </w:pPr>
            <w:r w:rsidDel="00000000" w:rsidR="00000000" w:rsidRPr="00000000">
              <w:rPr>
                <w:b w:val="1"/>
                <w:rtl w:val="0"/>
              </w:rPr>
              <w:t xml:space="preserve">Frequency</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0">
            <w:pPr>
              <w:spacing w:after="240" w:before="240" w:line="480" w:lineRule="auto"/>
              <w:jc w:val="both"/>
              <w:rPr/>
            </w:pPr>
            <w:r w:rsidDel="00000000" w:rsidR="00000000" w:rsidRPr="00000000">
              <w:rPr>
                <w:rtl w:val="0"/>
              </w:rPr>
              <w:t xml:space="preserve">Daily commuter (work / school)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1">
            <w:pPr>
              <w:spacing w:after="240" w:before="240" w:line="480" w:lineRule="auto"/>
              <w:jc w:val="both"/>
              <w:rPr/>
            </w:pPr>
            <w:r w:rsidDel="00000000" w:rsidR="00000000" w:rsidRPr="00000000">
              <w:rPr>
                <w:rtl w:val="0"/>
              </w:rPr>
              <w:t xml:space="preserve">19</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2">
            <w:pPr>
              <w:spacing w:after="240" w:before="240" w:line="480" w:lineRule="auto"/>
              <w:jc w:val="both"/>
              <w:rPr/>
            </w:pPr>
            <w:r w:rsidDel="00000000" w:rsidR="00000000" w:rsidRPr="00000000">
              <w:rPr>
                <w:rtl w:val="0"/>
              </w:rPr>
              <w:t xml:space="preserve">Occasional commuter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3">
            <w:pPr>
              <w:spacing w:after="240" w:before="240" w:line="480" w:lineRule="auto"/>
              <w:jc w:val="both"/>
              <w:rPr/>
            </w:pPr>
            <w:r w:rsidDel="00000000" w:rsidR="00000000" w:rsidRPr="00000000">
              <w:rPr>
                <w:rtl w:val="0"/>
              </w:rPr>
              <w:t xml:space="preserve">8</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4">
            <w:pPr>
              <w:spacing w:after="240" w:before="240" w:line="480" w:lineRule="auto"/>
              <w:jc w:val="both"/>
              <w:rPr/>
            </w:pPr>
            <w:r w:rsidDel="00000000" w:rsidR="00000000" w:rsidRPr="00000000">
              <w:rPr>
                <w:rtl w:val="0"/>
              </w:rPr>
              <w:t xml:space="preserve">Driver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5">
            <w:pPr>
              <w:spacing w:after="240" w:before="240" w:line="480" w:lineRule="auto"/>
              <w:jc w:val="both"/>
              <w:rPr/>
            </w:pPr>
            <w:r w:rsidDel="00000000" w:rsidR="00000000" w:rsidRPr="00000000">
              <w:rPr>
                <w:rtl w:val="0"/>
              </w:rPr>
              <w:t xml:space="preserve">4</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6">
            <w:pPr>
              <w:spacing w:after="240" w:before="240" w:line="480" w:lineRule="auto"/>
              <w:jc w:val="both"/>
              <w:rPr/>
            </w:pPr>
            <w:r w:rsidDel="00000000" w:rsidR="00000000" w:rsidRPr="00000000">
              <w:rPr>
                <w:rtl w:val="0"/>
              </w:rPr>
              <w:t xml:space="preserve">Does not accept carpooling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7">
            <w:pPr>
              <w:spacing w:after="240" w:before="240" w:line="480" w:lineRule="auto"/>
              <w:jc w:val="both"/>
              <w:rPr/>
            </w:pPr>
            <w:r w:rsidDel="00000000" w:rsidR="00000000" w:rsidRPr="00000000">
              <w:rPr>
                <w:rtl w:val="0"/>
              </w:rPr>
              <w:t xml:space="preserve">4</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8">
            <w:pPr>
              <w:spacing w:after="240" w:before="240" w:line="480" w:lineRule="auto"/>
              <w:jc w:val="both"/>
              <w:rPr/>
            </w:pPr>
            <w:r w:rsidDel="00000000" w:rsidR="00000000" w:rsidRPr="00000000">
              <w:rPr>
                <w:rtl w:val="0"/>
              </w:rPr>
              <w:t xml:space="preserve">Driver who accepts carpooling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9">
            <w:pPr>
              <w:spacing w:after="240" w:before="240" w:line="480" w:lineRule="auto"/>
              <w:jc w:val="both"/>
              <w:rPr/>
            </w:pPr>
            <w:r w:rsidDel="00000000" w:rsidR="00000000" w:rsidRPr="00000000">
              <w:rPr>
                <w:rtl w:val="0"/>
              </w:rPr>
              <w:t xml:space="preserve">3</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A">
            <w:pPr>
              <w:spacing w:after="240" w:before="240" w:line="480" w:lineRule="auto"/>
              <w:jc w:val="both"/>
              <w:rPr/>
            </w:pPr>
            <w:r w:rsidDel="00000000" w:rsidR="00000000" w:rsidRPr="00000000">
              <w:rPr>
                <w:rtl w:val="0"/>
              </w:rPr>
              <w:t xml:space="preserve">Personal vehicle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B">
            <w:pPr>
              <w:spacing w:after="240" w:before="240" w:line="480" w:lineRule="auto"/>
              <w:jc w:val="both"/>
              <w:rPr/>
            </w:pPr>
            <w:r w:rsidDel="00000000" w:rsidR="00000000" w:rsidRPr="00000000">
              <w:rPr>
                <w:rtl w:val="0"/>
              </w:rPr>
              <w:t xml:space="preserve">1</w:t>
            </w:r>
          </w:p>
        </w:tc>
      </w:tr>
    </w:tbl>
    <w:p w:rsidR="00000000" w:rsidDel="00000000" w:rsidP="00000000" w:rsidRDefault="00000000" w:rsidRPr="00000000" w14:paraId="0000034C">
      <w:pPr>
        <w:spacing w:after="240" w:before="240" w:line="480" w:lineRule="auto"/>
        <w:jc w:val="center"/>
        <w:rPr>
          <w:i w:val="1"/>
        </w:rPr>
      </w:pPr>
      <w:r w:rsidDel="00000000" w:rsidR="00000000" w:rsidRPr="00000000">
        <w:rPr>
          <w:i w:val="1"/>
          <w:rtl w:val="0"/>
        </w:rPr>
        <w:t xml:space="preserve">Table 4.2.1 - Primary Mode of Transportation of Respondents(What is your primary mode of transportation?)</w:t>
      </w:r>
    </w:p>
    <w:p w:rsidR="00000000" w:rsidDel="00000000" w:rsidP="00000000" w:rsidRDefault="00000000" w:rsidRPr="00000000" w14:paraId="0000034D">
      <w:pPr>
        <w:spacing w:after="240" w:before="240" w:line="480" w:lineRule="auto"/>
        <w:jc w:val="both"/>
        <w:rPr/>
      </w:pPr>
      <w:r w:rsidDel="00000000" w:rsidR="00000000" w:rsidRPr="00000000">
        <w:rPr>
          <w:rtl w:val="0"/>
        </w:rPr>
        <w:t xml:space="preserve">A majority of respondents (59.4 %) identified as daily commuters traveling for work or school, followed by occasional commuters (25 %). Only a small proportion (12.5 %) identified as drivers, and even fewer (9.4 %) as drivers willing to accept carpooling. This distribution suggests that the dominant segment of GoDavao’s potential users consists of daily public-transport passengers, reinforcing the app’s focus on shared-ride accessibility and real-time convenience.</w:t>
      </w:r>
      <w:r w:rsidDel="00000000" w:rsidR="00000000" w:rsidRPr="00000000">
        <w:rPr>
          <w:rtl w:val="0"/>
        </w:rPr>
      </w:r>
    </w:p>
    <w:p w:rsidR="00000000" w:rsidDel="00000000" w:rsidP="00000000" w:rsidRDefault="00000000" w:rsidRPr="00000000" w14:paraId="0000034E">
      <w:pPr>
        <w:keepNext w:val="0"/>
        <w:keepLines w:val="0"/>
        <w:spacing w:before="280" w:line="480" w:lineRule="auto"/>
        <w:jc w:val="center"/>
        <w:rPr/>
      </w:pPr>
      <w:r w:rsidDel="00000000" w:rsidR="00000000" w:rsidRPr="00000000">
        <w:rPr>
          <w:i w:val="1"/>
          <w:rtl w:val="0"/>
        </w:rPr>
        <w:t xml:space="preserve">Table 4.2.2 - Thematic Summary of Commuter Challenges (</w:t>
      </w:r>
      <w:r w:rsidDel="00000000" w:rsidR="00000000" w:rsidRPr="00000000">
        <w:rPr>
          <w:rtl w:val="0"/>
        </w:rPr>
        <w:t xml:space="preserve">Based on open-ended responses (Q12–Q14).)</w:t>
      </w:r>
    </w:p>
    <w:p w:rsidR="00000000" w:rsidDel="00000000" w:rsidP="00000000" w:rsidRDefault="00000000" w:rsidRPr="00000000" w14:paraId="0000034F">
      <w:pPr>
        <w:spacing w:after="240" w:before="240" w:line="480" w:lineRule="auto"/>
        <w:jc w:val="center"/>
        <w:rPr>
          <w:i w:val="1"/>
        </w:rPr>
      </w:pPr>
      <w:r w:rsidDel="00000000" w:rsidR="00000000" w:rsidRPr="00000000">
        <w:rPr>
          <w:rtl w:val="0"/>
        </w:rPr>
      </w:r>
    </w:p>
    <w:p w:rsidR="00000000" w:rsidDel="00000000" w:rsidP="00000000" w:rsidRDefault="00000000" w:rsidRPr="00000000" w14:paraId="00000350">
      <w:pPr>
        <w:spacing w:after="240" w:before="240" w:line="480" w:lineRule="auto"/>
        <w:jc w:val="center"/>
        <w:rPr>
          <w:i w:val="1"/>
        </w:rPr>
      </w:pPr>
      <w:r w:rsidDel="00000000" w:rsidR="00000000" w:rsidRPr="00000000">
        <w:rPr>
          <w:rtl w:val="0"/>
        </w:rPr>
      </w:r>
    </w:p>
    <w:p w:rsidR="00000000" w:rsidDel="00000000" w:rsidP="00000000" w:rsidRDefault="00000000" w:rsidRPr="00000000" w14:paraId="00000351">
      <w:pPr>
        <w:pStyle w:val="Heading3"/>
        <w:keepNext w:val="0"/>
        <w:keepLines w:val="0"/>
        <w:spacing w:before="280" w:line="480" w:lineRule="auto"/>
        <w:jc w:val="both"/>
        <w:rPr>
          <w:b w:val="1"/>
          <w:color w:val="000000"/>
          <w:sz w:val="22"/>
          <w:szCs w:val="22"/>
        </w:rPr>
      </w:pPr>
      <w:bookmarkStart w:colFirst="0" w:colLast="0" w:name="_ub6i957080z" w:id="63"/>
      <w:bookmarkEnd w:id="63"/>
      <w:r w:rsidDel="00000000" w:rsidR="00000000" w:rsidRPr="00000000">
        <w:rPr>
          <w:b w:val="1"/>
          <w:color w:val="000000"/>
          <w:sz w:val="22"/>
          <w:szCs w:val="22"/>
          <w:rtl w:val="0"/>
        </w:rPr>
        <w:t xml:space="preserve">Discussion</w:t>
      </w:r>
    </w:p>
    <w:p w:rsidR="00000000" w:rsidDel="00000000" w:rsidP="00000000" w:rsidRDefault="00000000" w:rsidRPr="00000000" w14:paraId="00000352">
      <w:pPr>
        <w:spacing w:after="240" w:before="240" w:line="480" w:lineRule="auto"/>
        <w:jc w:val="both"/>
        <w:rPr/>
      </w:pPr>
      <w:r w:rsidDel="00000000" w:rsidR="00000000" w:rsidRPr="00000000">
        <w:rPr>
          <w:rtl w:val="0"/>
        </w:rPr>
        <w:t xml:space="preserve">The findings indicate that most commuters in Davao City rely on public transport, facing recurring problems of route inefficiency, safety concerns, and unpredictable fares.</w:t>
      </w:r>
      <w:r w:rsidDel="00000000" w:rsidR="00000000" w:rsidRPr="00000000">
        <w:rPr>
          <w:b w:val="1"/>
          <w:rtl w:val="0"/>
        </w:rPr>
        <w:t xml:space="preserve"> </w:t>
      </w:r>
      <w:r w:rsidDel="00000000" w:rsidR="00000000" w:rsidRPr="00000000">
        <w:rPr>
          <w:rtl w:val="0"/>
        </w:rPr>
        <w:t xml:space="preserve">Daily commuters expressed the greatest need for a system offering shorter wait times and reliable route coverage. These results align with Islam and Huda (2018), who emphasized the role of smart-mobility systems in addressing urban transport inefficiencies, and they directly inform GoDavao’s focus on optimized ride matching and real-time tracking. The results also align with TAM’s Perceived Usefulness dimension, since respondents recognized potential benefits of a technology that could improve travel convenience and safety.</w:t>
      </w:r>
    </w:p>
    <w:p w:rsidR="00000000" w:rsidDel="00000000" w:rsidP="00000000" w:rsidRDefault="00000000" w:rsidRPr="00000000" w14:paraId="00000353">
      <w:pPr>
        <w:pStyle w:val="Heading2"/>
        <w:keepNext w:val="0"/>
        <w:keepLines w:val="0"/>
        <w:spacing w:after="80" w:line="480" w:lineRule="auto"/>
        <w:jc w:val="both"/>
        <w:rPr>
          <w:b w:val="1"/>
          <w:sz w:val="22"/>
          <w:szCs w:val="22"/>
        </w:rPr>
      </w:pPr>
      <w:bookmarkStart w:colFirst="0" w:colLast="0" w:name="_rqe0n5einwdt" w:id="64"/>
      <w:bookmarkEnd w:id="64"/>
      <w:r w:rsidDel="00000000" w:rsidR="00000000" w:rsidRPr="00000000">
        <w:rPr>
          <w:b w:val="1"/>
          <w:sz w:val="22"/>
          <w:szCs w:val="22"/>
          <w:rtl w:val="0"/>
        </w:rPr>
        <w:t xml:space="preserve">4.3 Objective 2 – To Design a User-Friendly Mobile Interface</w:t>
      </w:r>
    </w:p>
    <w:p w:rsidR="00000000" w:rsidDel="00000000" w:rsidP="00000000" w:rsidRDefault="00000000" w:rsidRPr="00000000" w14:paraId="00000354">
      <w:pPr>
        <w:spacing w:line="480" w:lineRule="auto"/>
        <w:rPr>
          <w:b w:val="1"/>
        </w:rPr>
      </w:pPr>
      <w:r w:rsidDel="00000000" w:rsidR="00000000" w:rsidRPr="00000000">
        <w:rPr>
          <w:b w:val="1"/>
          <w:rtl w:val="0"/>
        </w:rPr>
        <w:t xml:space="preserve">UAT Results (supporting basis)</w:t>
      </w:r>
    </w:p>
    <w:tbl>
      <w:tblPr>
        <w:tblStyle w:val="Table7"/>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97.026060296372"/>
        <w:gridCol w:w="2085.3142565150742"/>
        <w:gridCol w:w="3706.69391926418"/>
        <w:gridCol w:w="2070.965763924374"/>
        <w:tblGridChange w:id="0">
          <w:tblGrid>
            <w:gridCol w:w="1497.026060296372"/>
            <w:gridCol w:w="2085.3142565150742"/>
            <w:gridCol w:w="3706.69391926418"/>
            <w:gridCol w:w="2070.965763924374"/>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5">
            <w:pPr>
              <w:spacing w:line="480" w:lineRule="auto"/>
              <w:jc w:val="center"/>
              <w:rPr/>
            </w:pPr>
            <w:r w:rsidDel="00000000" w:rsidR="00000000" w:rsidRPr="00000000">
              <w:rPr>
                <w:rtl w:val="0"/>
              </w:rPr>
              <w:t xml:space="preserve">Supporting Test Case(s)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6">
            <w:pPr>
              <w:spacing w:line="480" w:lineRule="auto"/>
              <w:jc w:val="center"/>
              <w:rPr/>
            </w:pPr>
            <w:r w:rsidDel="00000000" w:rsidR="00000000" w:rsidRPr="00000000">
              <w:rPr>
                <w:rtl w:val="0"/>
              </w:rPr>
              <w:t xml:space="preserve">Feature / Module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7">
            <w:pPr>
              <w:spacing w:line="480" w:lineRule="auto"/>
              <w:jc w:val="center"/>
              <w:rPr/>
            </w:pPr>
            <w:r w:rsidDel="00000000" w:rsidR="00000000" w:rsidRPr="00000000">
              <w:rPr>
                <w:rtl w:val="0"/>
              </w:rPr>
              <w:t xml:space="preserve">What It Demonstrates About User-Friendliness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8">
            <w:pPr>
              <w:spacing w:line="480" w:lineRule="auto"/>
              <w:jc w:val="center"/>
              <w:rPr/>
            </w:pPr>
            <w:r w:rsidDel="00000000" w:rsidR="00000000" w:rsidRPr="00000000">
              <w:rPr>
                <w:rtl w:val="0"/>
              </w:rPr>
              <w:t xml:space="preserve">Quality Standard Reference</w:t>
            </w:r>
          </w:p>
        </w:tc>
      </w:tr>
      <w:tr>
        <w:trPr>
          <w:cantSplit w:val="0"/>
          <w:trHeight w:val="16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9">
            <w:pPr>
              <w:spacing w:line="480" w:lineRule="auto"/>
              <w:rPr/>
            </w:pPr>
            <w:r w:rsidDel="00000000" w:rsidR="00000000" w:rsidRPr="00000000">
              <w:rPr>
                <w:rtl w:val="0"/>
              </w:rPr>
              <w:t xml:space="preserve">D-TC01 / P-TC01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A">
            <w:pPr>
              <w:spacing w:line="480" w:lineRule="auto"/>
              <w:rPr/>
            </w:pPr>
            <w:r w:rsidDel="00000000" w:rsidR="00000000" w:rsidRPr="00000000">
              <w:rPr>
                <w:rtl w:val="0"/>
              </w:rPr>
              <w:t xml:space="preserve">Driver &amp; Passenger Registration &amp; Login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B">
            <w:pPr>
              <w:spacing w:line="480" w:lineRule="auto"/>
              <w:rPr/>
            </w:pPr>
            <w:r w:rsidDel="00000000" w:rsidR="00000000" w:rsidRPr="00000000">
              <w:rPr>
                <w:rtl w:val="0"/>
              </w:rPr>
              <w:t xml:space="preserve">Both modules showed smooth authentication and dashboard loading, indicating clear navigation flow and intuitive access points for first-time users.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C">
            <w:pPr>
              <w:spacing w:line="480" w:lineRule="auto"/>
              <w:rPr/>
            </w:pPr>
            <w:r w:rsidDel="00000000" w:rsidR="00000000" w:rsidRPr="00000000">
              <w:rPr>
                <w:rtl w:val="0"/>
              </w:rPr>
              <w:t xml:space="preserve">ISO/IEC 25010 (Usability); IEEE 829-2008</w:t>
            </w:r>
          </w:p>
        </w:tc>
      </w:tr>
      <w:tr>
        <w:trPr>
          <w:cantSplit w:val="0"/>
          <w:trHeight w:val="16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D">
            <w:pPr>
              <w:spacing w:line="480" w:lineRule="auto"/>
              <w:rPr/>
            </w:pPr>
            <w:r w:rsidDel="00000000" w:rsidR="00000000" w:rsidRPr="00000000">
              <w:rPr>
                <w:rtl w:val="0"/>
              </w:rPr>
              <w:t xml:space="preserve">D-TC06 / P-TC06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E">
            <w:pPr>
              <w:spacing w:line="480" w:lineRule="auto"/>
              <w:rPr/>
            </w:pPr>
            <w:r w:rsidDel="00000000" w:rsidR="00000000" w:rsidRPr="00000000">
              <w:rPr>
                <w:rtl w:val="0"/>
              </w:rPr>
              <w:t xml:space="preserve">In-App Chat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F">
            <w:pPr>
              <w:spacing w:line="480" w:lineRule="auto"/>
              <w:rPr/>
            </w:pPr>
            <w:r w:rsidDel="00000000" w:rsidR="00000000" w:rsidRPr="00000000">
              <w:rPr>
                <w:rtl w:val="0"/>
              </w:rPr>
              <w:t xml:space="preserve">The clean chat interface allowed instant communication with no message delay, validating responsiveness and ease of interaction within the UI.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0">
            <w:pPr>
              <w:spacing w:line="480" w:lineRule="auto"/>
              <w:rPr/>
            </w:pPr>
            <w:r w:rsidDel="00000000" w:rsidR="00000000" w:rsidRPr="00000000">
              <w:rPr>
                <w:rtl w:val="0"/>
              </w:rPr>
              <w:t xml:space="preserve">ISO/IEC 25010 (Performance Efficiency)</w:t>
            </w:r>
          </w:p>
        </w:tc>
      </w:tr>
      <w:tr>
        <w:trPr>
          <w:cantSplit w:val="0"/>
          <w:trHeight w:val="16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1">
            <w:pPr>
              <w:spacing w:line="480" w:lineRule="auto"/>
              <w:rPr/>
            </w:pPr>
            <w:r w:rsidDel="00000000" w:rsidR="00000000" w:rsidRPr="00000000">
              <w:rPr>
                <w:rtl w:val="0"/>
              </w:rPr>
              <w:t xml:space="preserve">D-TC12 / P-TC12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2">
            <w:pPr>
              <w:spacing w:line="480" w:lineRule="auto"/>
              <w:rPr/>
            </w:pPr>
            <w:r w:rsidDel="00000000" w:rsidR="00000000" w:rsidRPr="00000000">
              <w:rPr>
                <w:rtl w:val="0"/>
              </w:rPr>
              <w:t xml:space="preserve">System Responsiveness &amp; Stability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3">
            <w:pPr>
              <w:spacing w:line="480" w:lineRule="auto"/>
              <w:rPr/>
            </w:pPr>
            <w:r w:rsidDel="00000000" w:rsidR="00000000" w:rsidRPr="00000000">
              <w:rPr>
                <w:rtl w:val="0"/>
              </w:rPr>
              <w:t xml:space="preserve">UAT confirmed smooth screen transitions and minimal load times, proving the interface reacts promptly to user actions—an essential aspect of usability.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4">
            <w:pPr>
              <w:spacing w:line="480" w:lineRule="auto"/>
              <w:rPr/>
            </w:pPr>
            <w:r w:rsidDel="00000000" w:rsidR="00000000" w:rsidRPr="00000000">
              <w:rPr>
                <w:rtl w:val="0"/>
              </w:rPr>
              <w:t xml:space="preserve">ISO/IEC 25010 (Performance Efficiency)</w:t>
            </w:r>
          </w:p>
        </w:tc>
      </w:tr>
      <w:tr>
        <w:trPr>
          <w:cantSplit w:val="0"/>
          <w:trHeight w:val="16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5">
            <w:pPr>
              <w:spacing w:line="480" w:lineRule="auto"/>
              <w:rPr/>
            </w:pPr>
            <w:r w:rsidDel="00000000" w:rsidR="00000000" w:rsidRPr="00000000">
              <w:rPr>
                <w:rtl w:val="0"/>
              </w:rPr>
              <w:t xml:space="preserve">D-TC09 / P-TC08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6">
            <w:pPr>
              <w:spacing w:line="480" w:lineRule="auto"/>
              <w:rPr/>
            </w:pPr>
            <w:r w:rsidDel="00000000" w:rsidR="00000000" w:rsidRPr="00000000">
              <w:rPr>
                <w:rtl w:val="0"/>
              </w:rPr>
              <w:t xml:space="preserve">Ride Status Workflow / Monitoring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7">
            <w:pPr>
              <w:spacing w:line="480" w:lineRule="auto"/>
              <w:rPr/>
            </w:pPr>
            <w:r w:rsidDel="00000000" w:rsidR="00000000" w:rsidRPr="00000000">
              <w:rPr>
                <w:rFonts w:ascii="Arial Unicode MS" w:cs="Arial Unicode MS" w:eastAsia="Arial Unicode MS" w:hAnsi="Arial Unicode MS"/>
                <w:rtl w:val="0"/>
              </w:rPr>
              <w:t xml:space="preserve">The status transitions (Requested → Matched → Ongoing → Completed) displayed clearly and updated in real time, showing intuitive visual feedback and consistent design.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8">
            <w:pPr>
              <w:spacing w:line="480" w:lineRule="auto"/>
              <w:rPr/>
            </w:pPr>
            <w:r w:rsidDel="00000000" w:rsidR="00000000" w:rsidRPr="00000000">
              <w:rPr>
                <w:rtl w:val="0"/>
              </w:rPr>
              <w:t xml:space="preserve">IEEE 829-2008</w:t>
            </w:r>
          </w:p>
        </w:tc>
      </w:tr>
      <w:tr>
        <w:trPr>
          <w:cantSplit w:val="0"/>
          <w:trHeight w:val="16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9">
            <w:pPr>
              <w:spacing w:line="480" w:lineRule="auto"/>
              <w:rPr/>
            </w:pPr>
            <w:r w:rsidDel="00000000" w:rsidR="00000000" w:rsidRPr="00000000">
              <w:rPr>
                <w:rtl w:val="0"/>
              </w:rPr>
              <w:t xml:space="preserve">P-TC11 / D-TC11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A">
            <w:pPr>
              <w:spacing w:line="480" w:lineRule="auto"/>
              <w:rPr/>
            </w:pPr>
            <w:r w:rsidDel="00000000" w:rsidR="00000000" w:rsidRPr="00000000">
              <w:rPr>
                <w:rtl w:val="0"/>
              </w:rPr>
              <w:t xml:space="preserve">Ride History &amp; Records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B">
            <w:pPr>
              <w:spacing w:line="480" w:lineRule="auto"/>
              <w:rPr/>
            </w:pPr>
            <w:r w:rsidDel="00000000" w:rsidR="00000000" w:rsidRPr="00000000">
              <w:rPr>
                <w:rtl w:val="0"/>
              </w:rPr>
              <w:t xml:space="preserve">Trip records were displayed neatly with timestamps and details, supporting clear information presentation and retrievability in the UI layout.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C">
            <w:pPr>
              <w:spacing w:line="480" w:lineRule="auto"/>
              <w:rPr/>
            </w:pPr>
            <w:r w:rsidDel="00000000" w:rsidR="00000000" w:rsidRPr="00000000">
              <w:rPr>
                <w:rtl w:val="0"/>
              </w:rPr>
              <w:t xml:space="preserve">IEEE 829-2008</w:t>
            </w:r>
          </w:p>
        </w:tc>
      </w:tr>
      <w:tr>
        <w:trPr>
          <w:cantSplit w:val="0"/>
          <w:trHeight w:val="16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D">
            <w:pPr>
              <w:spacing w:line="480" w:lineRule="auto"/>
              <w:rPr/>
            </w:pPr>
            <w:r w:rsidDel="00000000" w:rsidR="00000000" w:rsidRPr="00000000">
              <w:rPr>
                <w:rtl w:val="0"/>
              </w:rPr>
              <w:t xml:space="preserve">D-TC05 / P-TC05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E">
            <w:pPr>
              <w:spacing w:line="480" w:lineRule="auto"/>
              <w:rPr/>
            </w:pPr>
            <w:r w:rsidDel="00000000" w:rsidR="00000000" w:rsidRPr="00000000">
              <w:rPr>
                <w:rtl w:val="0"/>
              </w:rPr>
              <w:t xml:space="preserve">Real-Time GPS Tracking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F">
            <w:pPr>
              <w:spacing w:line="480" w:lineRule="auto"/>
              <w:rPr/>
            </w:pPr>
            <w:r w:rsidDel="00000000" w:rsidR="00000000" w:rsidRPr="00000000">
              <w:rPr>
                <w:rtl w:val="0"/>
              </w:rPr>
              <w:t xml:space="preserve">The map interface provided live movement visualization, confirming effective UI integration of GIS elements that enhance clarity and spatial awareness.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0">
            <w:pPr>
              <w:spacing w:line="480" w:lineRule="auto"/>
              <w:rPr/>
            </w:pPr>
            <w:r w:rsidDel="00000000" w:rsidR="00000000" w:rsidRPr="00000000">
              <w:rPr>
                <w:rtl w:val="0"/>
              </w:rPr>
              <w:t xml:space="preserve">ISO/IEC 25010 (Performance); Nielsen, 1994</w:t>
            </w:r>
          </w:p>
        </w:tc>
      </w:tr>
      <w:tr>
        <w:trPr>
          <w:cantSplit w:val="0"/>
          <w:trHeight w:val="16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1">
            <w:pPr>
              <w:spacing w:line="480" w:lineRule="auto"/>
              <w:rPr/>
            </w:pPr>
            <w:r w:rsidDel="00000000" w:rsidR="00000000" w:rsidRPr="00000000">
              <w:rPr>
                <w:rtl w:val="0"/>
              </w:rPr>
              <w:t xml:space="preserve">P-TC09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2">
            <w:pPr>
              <w:spacing w:line="480" w:lineRule="auto"/>
              <w:rPr/>
            </w:pPr>
            <w:r w:rsidDel="00000000" w:rsidR="00000000" w:rsidRPr="00000000">
              <w:rPr>
                <w:rtl w:val="0"/>
              </w:rPr>
              <w:t xml:space="preserve">Ratings &amp; Feedback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3">
            <w:pPr>
              <w:spacing w:line="480" w:lineRule="auto"/>
              <w:rPr/>
            </w:pPr>
            <w:r w:rsidDel="00000000" w:rsidR="00000000" w:rsidRPr="00000000">
              <w:rPr>
                <w:rtl w:val="0"/>
              </w:rPr>
              <w:t xml:space="preserve">The feedback form allowed easy input submission and immediate reflection on the driver’s profile, validating interactive usability and feedback visibility.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4">
            <w:pPr>
              <w:spacing w:line="480" w:lineRule="auto"/>
              <w:rPr/>
            </w:pPr>
            <w:r w:rsidDel="00000000" w:rsidR="00000000" w:rsidRPr="00000000">
              <w:rPr>
                <w:rtl w:val="0"/>
              </w:rPr>
              <w:t xml:space="preserve">ISO/IEC 25010 (Usability); McKnight et al., 2002</w:t>
            </w:r>
          </w:p>
        </w:tc>
      </w:tr>
    </w:tbl>
    <w:p w:rsidR="00000000" w:rsidDel="00000000" w:rsidP="00000000" w:rsidRDefault="00000000" w:rsidRPr="00000000" w14:paraId="00000375">
      <w:pPr>
        <w:spacing w:line="480" w:lineRule="auto"/>
        <w:rPr>
          <w:b w:val="1"/>
        </w:rPr>
      </w:pPr>
      <w:r w:rsidDel="00000000" w:rsidR="00000000" w:rsidRPr="00000000">
        <w:rPr>
          <w:rtl w:val="0"/>
        </w:rPr>
      </w:r>
    </w:p>
    <w:p w:rsidR="00000000" w:rsidDel="00000000" w:rsidP="00000000" w:rsidRDefault="00000000" w:rsidRPr="00000000" w14:paraId="00000376">
      <w:pPr>
        <w:pStyle w:val="Heading3"/>
        <w:keepNext w:val="0"/>
        <w:keepLines w:val="0"/>
        <w:spacing w:before="280" w:line="480" w:lineRule="auto"/>
        <w:jc w:val="both"/>
        <w:rPr>
          <w:b w:val="1"/>
          <w:color w:val="000000"/>
          <w:sz w:val="22"/>
          <w:szCs w:val="22"/>
        </w:rPr>
      </w:pPr>
      <w:bookmarkStart w:colFirst="0" w:colLast="0" w:name="_2fa6rs2ljd8x" w:id="65"/>
      <w:bookmarkEnd w:id="65"/>
      <w:r w:rsidDel="00000000" w:rsidR="00000000" w:rsidRPr="00000000">
        <w:rPr>
          <w:b w:val="1"/>
          <w:color w:val="000000"/>
          <w:sz w:val="22"/>
          <w:szCs w:val="22"/>
          <w:rtl w:val="0"/>
        </w:rPr>
        <w:t xml:space="preserve">Data Source and Method</w:t>
      </w:r>
    </w:p>
    <w:p w:rsidR="00000000" w:rsidDel="00000000" w:rsidP="00000000" w:rsidRDefault="00000000" w:rsidRPr="00000000" w14:paraId="00000377">
      <w:pPr>
        <w:spacing w:after="240" w:before="240" w:line="480" w:lineRule="auto"/>
        <w:jc w:val="both"/>
        <w:rPr/>
      </w:pPr>
      <w:r w:rsidDel="00000000" w:rsidR="00000000" w:rsidRPr="00000000">
        <w:rPr>
          <w:rtl w:val="0"/>
        </w:rPr>
        <w:t xml:space="preserve">This objective was addressed using the </w:t>
      </w:r>
      <w:r w:rsidDel="00000000" w:rsidR="00000000" w:rsidRPr="00000000">
        <w:rPr>
          <w:i w:val="1"/>
          <w:rtl w:val="0"/>
        </w:rPr>
        <w:t xml:space="preserve">GoDavao Survey 2.0</w:t>
      </w:r>
      <w:r w:rsidDel="00000000" w:rsidR="00000000" w:rsidRPr="00000000">
        <w:rPr>
          <w:rtl w:val="0"/>
        </w:rPr>
        <w:t xml:space="preserve">, which contained Likert-scale items (1 = Strongly Disagree to 5 = Strongly Agree) evaluating commuters’ expectations for usability, accessibility, and safety features in a ridesharing application. Descriptive statistical analysis was applied to compute means and verbal interpretations based on the 5-point scale:</w:t>
      </w:r>
    </w:p>
    <w:p w:rsidR="00000000" w:rsidDel="00000000" w:rsidP="00000000" w:rsidRDefault="00000000" w:rsidRPr="00000000" w14:paraId="00000378">
      <w:pPr>
        <w:numPr>
          <w:ilvl w:val="0"/>
          <w:numId w:val="53"/>
        </w:numPr>
        <w:spacing w:after="0" w:afterAutospacing="0" w:before="240" w:line="480" w:lineRule="auto"/>
        <w:ind w:left="720" w:hanging="360"/>
        <w:rPr/>
      </w:pPr>
      <w:r w:rsidDel="00000000" w:rsidR="00000000" w:rsidRPr="00000000">
        <w:rPr>
          <w:b w:val="1"/>
          <w:rtl w:val="0"/>
        </w:rPr>
        <w:t xml:space="preserve">4.50 – 5.00</w:t>
      </w:r>
      <w:r w:rsidDel="00000000" w:rsidR="00000000" w:rsidRPr="00000000">
        <w:rPr>
          <w:rtl w:val="0"/>
        </w:rPr>
        <w:t xml:space="preserve"> = Excellent</w:t>
      </w:r>
    </w:p>
    <w:p w:rsidR="00000000" w:rsidDel="00000000" w:rsidP="00000000" w:rsidRDefault="00000000" w:rsidRPr="00000000" w14:paraId="00000379">
      <w:pPr>
        <w:numPr>
          <w:ilvl w:val="0"/>
          <w:numId w:val="53"/>
        </w:numPr>
        <w:spacing w:after="0" w:afterAutospacing="0" w:before="0" w:beforeAutospacing="0" w:line="480" w:lineRule="auto"/>
        <w:ind w:left="720" w:hanging="360"/>
        <w:rPr/>
      </w:pPr>
      <w:r w:rsidDel="00000000" w:rsidR="00000000" w:rsidRPr="00000000">
        <w:rPr>
          <w:b w:val="1"/>
          <w:rtl w:val="0"/>
        </w:rPr>
        <w:t xml:space="preserve">3.50 – 4.49</w:t>
      </w:r>
      <w:r w:rsidDel="00000000" w:rsidR="00000000" w:rsidRPr="00000000">
        <w:rPr>
          <w:rtl w:val="0"/>
        </w:rPr>
        <w:t xml:space="preserve"> = Very Good</w:t>
      </w:r>
    </w:p>
    <w:p w:rsidR="00000000" w:rsidDel="00000000" w:rsidP="00000000" w:rsidRDefault="00000000" w:rsidRPr="00000000" w14:paraId="0000037A">
      <w:pPr>
        <w:numPr>
          <w:ilvl w:val="0"/>
          <w:numId w:val="53"/>
        </w:numPr>
        <w:spacing w:after="0" w:afterAutospacing="0" w:before="0" w:beforeAutospacing="0" w:line="480" w:lineRule="auto"/>
        <w:ind w:left="720" w:hanging="360"/>
        <w:rPr/>
      </w:pPr>
      <w:r w:rsidDel="00000000" w:rsidR="00000000" w:rsidRPr="00000000">
        <w:rPr>
          <w:b w:val="1"/>
          <w:rtl w:val="0"/>
        </w:rPr>
        <w:t xml:space="preserve">2.50 – 3.49</w:t>
      </w:r>
      <w:r w:rsidDel="00000000" w:rsidR="00000000" w:rsidRPr="00000000">
        <w:rPr>
          <w:rtl w:val="0"/>
        </w:rPr>
        <w:t xml:space="preserve"> = Fair</w:t>
      </w:r>
    </w:p>
    <w:p w:rsidR="00000000" w:rsidDel="00000000" w:rsidP="00000000" w:rsidRDefault="00000000" w:rsidRPr="00000000" w14:paraId="0000037B">
      <w:pPr>
        <w:numPr>
          <w:ilvl w:val="0"/>
          <w:numId w:val="53"/>
        </w:numPr>
        <w:spacing w:after="0" w:afterAutospacing="0" w:before="0" w:beforeAutospacing="0" w:line="480" w:lineRule="auto"/>
        <w:ind w:left="720" w:hanging="360"/>
        <w:rPr/>
      </w:pPr>
      <w:r w:rsidDel="00000000" w:rsidR="00000000" w:rsidRPr="00000000">
        <w:rPr>
          <w:b w:val="1"/>
          <w:rtl w:val="0"/>
        </w:rPr>
        <w:t xml:space="preserve">1.50 – 2.49</w:t>
      </w:r>
      <w:r w:rsidDel="00000000" w:rsidR="00000000" w:rsidRPr="00000000">
        <w:rPr>
          <w:rtl w:val="0"/>
        </w:rPr>
        <w:t xml:space="preserve"> = Poor</w:t>
      </w:r>
    </w:p>
    <w:p w:rsidR="00000000" w:rsidDel="00000000" w:rsidP="00000000" w:rsidRDefault="00000000" w:rsidRPr="00000000" w14:paraId="0000037C">
      <w:pPr>
        <w:numPr>
          <w:ilvl w:val="0"/>
          <w:numId w:val="53"/>
        </w:numPr>
        <w:spacing w:after="240" w:before="0" w:beforeAutospacing="0" w:line="480" w:lineRule="auto"/>
        <w:ind w:left="720" w:hanging="360"/>
        <w:rPr/>
      </w:pPr>
      <w:r w:rsidDel="00000000" w:rsidR="00000000" w:rsidRPr="00000000">
        <w:rPr>
          <w:b w:val="1"/>
          <w:rtl w:val="0"/>
        </w:rPr>
        <w:t xml:space="preserve">1.00 – 1.49</w:t>
      </w:r>
      <w:r w:rsidDel="00000000" w:rsidR="00000000" w:rsidRPr="00000000">
        <w:rPr>
          <w:rtl w:val="0"/>
        </w:rPr>
        <w:t xml:space="preserve"> = Very Poor</w:t>
        <w:br w:type="textWrapping"/>
      </w:r>
    </w:p>
    <w:p w:rsidR="00000000" w:rsidDel="00000000" w:rsidP="00000000" w:rsidRDefault="00000000" w:rsidRPr="00000000" w14:paraId="0000037D">
      <w:pPr>
        <w:pStyle w:val="Heading3"/>
        <w:keepNext w:val="0"/>
        <w:keepLines w:val="0"/>
        <w:spacing w:before="280" w:line="480" w:lineRule="auto"/>
        <w:jc w:val="both"/>
        <w:rPr>
          <w:b w:val="1"/>
          <w:color w:val="000000"/>
          <w:sz w:val="22"/>
          <w:szCs w:val="22"/>
        </w:rPr>
      </w:pPr>
      <w:bookmarkStart w:colFirst="0" w:colLast="0" w:name="_hz777oppbqus" w:id="66"/>
      <w:bookmarkEnd w:id="66"/>
      <w:r w:rsidDel="00000000" w:rsidR="00000000" w:rsidRPr="00000000">
        <w:rPr>
          <w:b w:val="1"/>
          <w:color w:val="000000"/>
          <w:sz w:val="22"/>
          <w:szCs w:val="22"/>
          <w:rtl w:val="0"/>
        </w:rPr>
        <w:t xml:space="preserve">Quantitative Findings</w:t>
      </w:r>
    </w:p>
    <w:p w:rsidR="00000000" w:rsidDel="00000000" w:rsidP="00000000" w:rsidRDefault="00000000" w:rsidRPr="00000000" w14:paraId="0000037E">
      <w:pPr>
        <w:spacing w:after="240" w:before="240" w:line="480" w:lineRule="auto"/>
        <w:jc w:val="both"/>
        <w:rPr>
          <w:i w:val="1"/>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95"/>
        <w:gridCol w:w="1020"/>
        <w:gridCol w:w="2745"/>
        <w:tblGridChange w:id="0">
          <w:tblGrid>
            <w:gridCol w:w="5595"/>
            <w:gridCol w:w="1020"/>
            <w:gridCol w:w="274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F">
            <w:pPr>
              <w:spacing w:after="240" w:before="240" w:line="480" w:lineRule="auto"/>
              <w:jc w:val="center"/>
              <w:rPr/>
            </w:pPr>
            <w:r w:rsidDel="00000000" w:rsidR="00000000" w:rsidRPr="00000000">
              <w:rPr>
                <w:b w:val="1"/>
                <w:rtl w:val="0"/>
              </w:rPr>
              <w:t xml:space="preserve">Survey Item / Indicator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0">
            <w:pPr>
              <w:spacing w:after="240" w:before="240" w:line="480" w:lineRule="auto"/>
              <w:jc w:val="center"/>
              <w:rPr/>
            </w:pPr>
            <w:r w:rsidDel="00000000" w:rsidR="00000000" w:rsidRPr="00000000">
              <w:rPr>
                <w:b w:val="1"/>
                <w:rtl w:val="0"/>
              </w:rPr>
              <w:t xml:space="preserve">Mean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1">
            <w:pPr>
              <w:spacing w:after="240" w:before="240" w:line="480" w:lineRule="auto"/>
              <w:jc w:val="center"/>
              <w:rPr/>
            </w:pPr>
            <w:r w:rsidDel="00000000" w:rsidR="00000000" w:rsidRPr="00000000">
              <w:rPr>
                <w:b w:val="1"/>
                <w:rtl w:val="0"/>
              </w:rPr>
              <w:t xml:space="preserve">Interpretation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2">
            <w:pPr>
              <w:spacing w:after="240" w:before="240" w:line="480" w:lineRule="auto"/>
              <w:jc w:val="both"/>
              <w:rPr/>
            </w:pPr>
            <w:r w:rsidDel="00000000" w:rsidR="00000000" w:rsidRPr="00000000">
              <w:rPr>
                <w:rtl w:val="0"/>
              </w:rPr>
              <w:t xml:space="preserve">1. Likelihood to use a ridesharing app that reduces travel time through optimized routes and on-route pickups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3">
            <w:pPr>
              <w:spacing w:after="240" w:before="240" w:line="480" w:lineRule="auto"/>
              <w:jc w:val="both"/>
              <w:rPr/>
            </w:pPr>
            <w:r w:rsidDel="00000000" w:rsidR="00000000" w:rsidRPr="00000000">
              <w:rPr>
                <w:rtl w:val="0"/>
              </w:rPr>
              <w:t xml:space="preserve">4.31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4">
            <w:pPr>
              <w:spacing w:after="240" w:before="240" w:line="480" w:lineRule="auto"/>
              <w:jc w:val="both"/>
              <w:rPr/>
            </w:pPr>
            <w:r w:rsidDel="00000000" w:rsidR="00000000" w:rsidRPr="00000000">
              <w:rPr>
                <w:rtl w:val="0"/>
              </w:rPr>
              <w:t xml:space="preserve">Very Good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5">
            <w:pPr>
              <w:spacing w:after="240" w:before="240" w:line="480" w:lineRule="auto"/>
              <w:jc w:val="both"/>
              <w:rPr/>
            </w:pPr>
            <w:r w:rsidDel="00000000" w:rsidR="00000000" w:rsidRPr="00000000">
              <w:rPr>
                <w:rtl w:val="0"/>
              </w:rPr>
              <w:t xml:space="preserve">2. Importance of real-time driver availability (seeing nearby drivers on the map)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6">
            <w:pPr>
              <w:spacing w:after="240" w:before="240" w:line="480" w:lineRule="auto"/>
              <w:jc w:val="both"/>
              <w:rPr/>
            </w:pPr>
            <w:r w:rsidDel="00000000" w:rsidR="00000000" w:rsidRPr="00000000">
              <w:rPr>
                <w:rtl w:val="0"/>
              </w:rPr>
              <w:t xml:space="preserve">4.59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7">
            <w:pPr>
              <w:spacing w:after="240" w:before="240" w:line="480" w:lineRule="auto"/>
              <w:jc w:val="both"/>
              <w:rPr/>
            </w:pPr>
            <w:r w:rsidDel="00000000" w:rsidR="00000000" w:rsidRPr="00000000">
              <w:rPr>
                <w:rtl w:val="0"/>
              </w:rPr>
              <w:t xml:space="preserve">Excellent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8">
            <w:pPr>
              <w:spacing w:after="240" w:before="240" w:line="480" w:lineRule="auto"/>
              <w:jc w:val="both"/>
              <w:rPr/>
            </w:pPr>
            <w:r w:rsidDel="00000000" w:rsidR="00000000" w:rsidRPr="00000000">
              <w:rPr>
                <w:rtl w:val="0"/>
              </w:rPr>
              <w:t xml:space="preserve">3. Importance of minimizing detours and passenger waiting time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9">
            <w:pPr>
              <w:spacing w:after="240" w:before="240" w:line="480" w:lineRule="auto"/>
              <w:jc w:val="both"/>
              <w:rPr/>
            </w:pPr>
            <w:r w:rsidDel="00000000" w:rsidR="00000000" w:rsidRPr="00000000">
              <w:rPr>
                <w:rtl w:val="0"/>
              </w:rPr>
              <w:t xml:space="preserve">4.69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A">
            <w:pPr>
              <w:spacing w:after="240" w:before="240" w:line="480" w:lineRule="auto"/>
              <w:jc w:val="both"/>
              <w:rPr/>
            </w:pPr>
            <w:r w:rsidDel="00000000" w:rsidR="00000000" w:rsidRPr="00000000">
              <w:rPr>
                <w:rtl w:val="0"/>
              </w:rPr>
              <w:t xml:space="preserve">Excellent</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B">
            <w:pPr>
              <w:spacing w:after="240" w:before="240" w:line="480" w:lineRule="auto"/>
              <w:jc w:val="both"/>
              <w:rPr/>
            </w:pPr>
            <w:r w:rsidDel="00000000" w:rsidR="00000000" w:rsidRPr="00000000">
              <w:rPr>
                <w:rtl w:val="0"/>
              </w:rPr>
              <w:t xml:space="preserve">5. Importance of driver identity verification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C">
            <w:pPr>
              <w:spacing w:after="240" w:before="240" w:line="480" w:lineRule="auto"/>
              <w:jc w:val="both"/>
              <w:rPr/>
            </w:pPr>
            <w:r w:rsidDel="00000000" w:rsidR="00000000" w:rsidRPr="00000000">
              <w:rPr>
                <w:rtl w:val="0"/>
              </w:rPr>
              <w:t xml:space="preserve">4.91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D">
            <w:pPr>
              <w:spacing w:after="240" w:before="240" w:line="480" w:lineRule="auto"/>
              <w:jc w:val="both"/>
              <w:rPr/>
            </w:pPr>
            <w:r w:rsidDel="00000000" w:rsidR="00000000" w:rsidRPr="00000000">
              <w:rPr>
                <w:rtl w:val="0"/>
              </w:rPr>
              <w:t xml:space="preserve">Excellent</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E">
            <w:pPr>
              <w:spacing w:after="240" w:before="240" w:line="480" w:lineRule="auto"/>
              <w:jc w:val="both"/>
              <w:rPr/>
            </w:pPr>
            <w:r w:rsidDel="00000000" w:rsidR="00000000" w:rsidRPr="00000000">
              <w:rPr>
                <w:rtl w:val="0"/>
              </w:rPr>
              <w:t xml:space="preserve">6. Importance of an in-app emergency/SOS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F">
            <w:pPr>
              <w:spacing w:after="240" w:before="240" w:line="480" w:lineRule="auto"/>
              <w:jc w:val="both"/>
              <w:rPr/>
            </w:pPr>
            <w:r w:rsidDel="00000000" w:rsidR="00000000" w:rsidRPr="00000000">
              <w:rPr>
                <w:rtl w:val="0"/>
              </w:rPr>
              <w:t xml:space="preserve">4.78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0">
            <w:pPr>
              <w:spacing w:after="240" w:before="240" w:line="480" w:lineRule="auto"/>
              <w:jc w:val="both"/>
              <w:rPr/>
            </w:pPr>
            <w:r w:rsidDel="00000000" w:rsidR="00000000" w:rsidRPr="00000000">
              <w:rPr>
                <w:rtl w:val="0"/>
              </w:rPr>
              <w:t xml:space="preserve">Excellent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1">
            <w:pPr>
              <w:spacing w:after="240" w:before="240" w:line="480" w:lineRule="auto"/>
              <w:jc w:val="both"/>
              <w:rPr/>
            </w:pPr>
            <w:r w:rsidDel="00000000" w:rsidR="00000000" w:rsidRPr="00000000">
              <w:rPr>
                <w:rtl w:val="0"/>
              </w:rPr>
              <w:t xml:space="preserve">7. Importance of real-time ride tracking and sharing with contacts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2">
            <w:pPr>
              <w:spacing w:after="240" w:before="240" w:line="480" w:lineRule="auto"/>
              <w:jc w:val="both"/>
              <w:rPr/>
            </w:pPr>
            <w:r w:rsidDel="00000000" w:rsidR="00000000" w:rsidRPr="00000000">
              <w:rPr>
                <w:rtl w:val="0"/>
              </w:rPr>
              <w:t xml:space="preserve">4.78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3">
            <w:pPr>
              <w:spacing w:after="240" w:before="240" w:line="480" w:lineRule="auto"/>
              <w:jc w:val="both"/>
              <w:rPr/>
            </w:pPr>
            <w:r w:rsidDel="00000000" w:rsidR="00000000" w:rsidRPr="00000000">
              <w:rPr>
                <w:rtl w:val="0"/>
              </w:rPr>
              <w:t xml:space="preserve">Excellent</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4">
            <w:pPr>
              <w:spacing w:after="240" w:before="240" w:line="480" w:lineRule="auto"/>
              <w:jc w:val="both"/>
              <w:rPr/>
            </w:pPr>
            <w:r w:rsidDel="00000000" w:rsidR="00000000" w:rsidRPr="00000000">
              <w:rPr>
                <w:rtl w:val="0"/>
              </w:rPr>
              <w:t xml:space="preserve">8. Importance of a rating and review system for rides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5">
            <w:pPr>
              <w:spacing w:after="240" w:before="240" w:line="480" w:lineRule="auto"/>
              <w:jc w:val="both"/>
              <w:rPr/>
            </w:pPr>
            <w:r w:rsidDel="00000000" w:rsidR="00000000" w:rsidRPr="00000000">
              <w:rPr>
                <w:rtl w:val="0"/>
              </w:rPr>
              <w:t xml:space="preserve">4.50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6">
            <w:pPr>
              <w:spacing w:after="240" w:before="240" w:line="480" w:lineRule="auto"/>
              <w:jc w:val="both"/>
              <w:rPr/>
            </w:pPr>
            <w:r w:rsidDel="00000000" w:rsidR="00000000" w:rsidRPr="00000000">
              <w:rPr>
                <w:rtl w:val="0"/>
              </w:rPr>
              <w:t xml:space="preserve">Excellent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7">
            <w:pPr>
              <w:spacing w:after="240" w:before="240" w:line="480" w:lineRule="auto"/>
              <w:jc w:val="both"/>
              <w:rPr/>
            </w:pPr>
            <w:r w:rsidDel="00000000" w:rsidR="00000000" w:rsidRPr="00000000">
              <w:rPr>
                <w:rtl w:val="0"/>
              </w:rPr>
              <w:t xml:space="preserve">9. Likelihood of adopting GoDavao if it addresses local commuting challenges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8">
            <w:pPr>
              <w:spacing w:after="240" w:before="240" w:line="480" w:lineRule="auto"/>
              <w:jc w:val="both"/>
              <w:rPr/>
            </w:pPr>
            <w:r w:rsidDel="00000000" w:rsidR="00000000" w:rsidRPr="00000000">
              <w:rPr>
                <w:rtl w:val="0"/>
              </w:rPr>
              <w:t xml:space="preserve">4.56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9">
            <w:pPr>
              <w:spacing w:after="240" w:before="240" w:line="480" w:lineRule="auto"/>
              <w:jc w:val="both"/>
              <w:rPr/>
            </w:pPr>
            <w:r w:rsidDel="00000000" w:rsidR="00000000" w:rsidRPr="00000000">
              <w:rPr>
                <w:rtl w:val="0"/>
              </w:rPr>
              <w:t xml:space="preserve">Excellent</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A">
            <w:pPr>
              <w:spacing w:after="240" w:before="240" w:line="480" w:lineRule="auto"/>
              <w:jc w:val="both"/>
              <w:rPr/>
            </w:pPr>
            <w:r w:rsidDel="00000000" w:rsidR="00000000" w:rsidRPr="00000000">
              <w:rPr>
                <w:rtl w:val="0"/>
              </w:rPr>
              <w:t xml:space="preserve">10. Perceived ease of using an app like GoDavao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B">
            <w:pPr>
              <w:spacing w:after="240" w:before="240" w:line="480" w:lineRule="auto"/>
              <w:jc w:val="both"/>
              <w:rPr/>
            </w:pPr>
            <w:r w:rsidDel="00000000" w:rsidR="00000000" w:rsidRPr="00000000">
              <w:rPr>
                <w:rtl w:val="0"/>
              </w:rPr>
              <w:t xml:space="preserve">4.50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C">
            <w:pPr>
              <w:spacing w:after="240" w:before="240" w:line="480" w:lineRule="auto"/>
              <w:jc w:val="both"/>
              <w:rPr/>
            </w:pPr>
            <w:r w:rsidDel="00000000" w:rsidR="00000000" w:rsidRPr="00000000">
              <w:rPr>
                <w:rtl w:val="0"/>
              </w:rPr>
              <w:t xml:space="preserve">Excellent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D">
            <w:pPr>
              <w:spacing w:after="240" w:before="240" w:line="480" w:lineRule="auto"/>
              <w:jc w:val="both"/>
              <w:rPr/>
            </w:pPr>
            <w:r w:rsidDel="00000000" w:rsidR="00000000" w:rsidRPr="00000000">
              <w:rPr>
                <w:b w:val="1"/>
                <w:rtl w:val="0"/>
              </w:rPr>
              <w:t xml:space="preserve">Overall Mean = 4.64 / 5.00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E">
            <w:pPr>
              <w:spacing w:after="240" w:before="240" w:line="480" w:lineRule="auto"/>
              <w:jc w:val="both"/>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F">
            <w:pPr>
              <w:spacing w:after="240" w:before="240" w:line="480" w:lineRule="auto"/>
              <w:jc w:val="both"/>
              <w:rPr/>
            </w:pPr>
            <w:r w:rsidDel="00000000" w:rsidR="00000000" w:rsidRPr="00000000">
              <w:rPr>
                <w:b w:val="1"/>
                <w:rtl w:val="0"/>
              </w:rPr>
              <w:t xml:space="preserve">Excellent / Strong Adoption Potential</w:t>
            </w:r>
            <w:r w:rsidDel="00000000" w:rsidR="00000000" w:rsidRPr="00000000">
              <w:rPr>
                <w:rtl w:val="0"/>
              </w:rPr>
            </w:r>
          </w:p>
        </w:tc>
      </w:tr>
    </w:tbl>
    <w:p w:rsidR="00000000" w:rsidDel="00000000" w:rsidP="00000000" w:rsidRDefault="00000000" w:rsidRPr="00000000" w14:paraId="000003A0">
      <w:pPr>
        <w:spacing w:after="240" w:before="240" w:line="480" w:lineRule="auto"/>
        <w:jc w:val="center"/>
        <w:rPr/>
      </w:pPr>
      <w:r w:rsidDel="00000000" w:rsidR="00000000" w:rsidRPr="00000000">
        <w:rPr>
          <w:i w:val="1"/>
          <w:rtl w:val="0"/>
        </w:rPr>
        <w:t xml:space="preserve">Table 4.3.1</w:t>
      </w:r>
      <w:r w:rsidDel="00000000" w:rsidR="00000000" w:rsidRPr="00000000">
        <w:rPr>
          <w:b w:val="1"/>
          <w:i w:val="1"/>
          <w:rtl w:val="0"/>
        </w:rPr>
        <w:t xml:space="preserve"> </w:t>
      </w:r>
      <w:r w:rsidDel="00000000" w:rsidR="00000000" w:rsidRPr="00000000">
        <w:rPr>
          <w:i w:val="1"/>
          <w:rtl w:val="0"/>
        </w:rPr>
        <w:t xml:space="preserve">- Perceived Ease of Use and Feature Importance for the GoDavao App (n = 32)(GoDavao Survey 2.0)</w:t>
      </w:r>
      <w:r w:rsidDel="00000000" w:rsidR="00000000" w:rsidRPr="00000000">
        <w:rPr>
          <w:rtl w:val="0"/>
        </w:rPr>
      </w:r>
    </w:p>
    <w:p w:rsidR="00000000" w:rsidDel="00000000" w:rsidP="00000000" w:rsidRDefault="00000000" w:rsidRPr="00000000" w14:paraId="000003A1">
      <w:pPr>
        <w:pStyle w:val="Heading3"/>
        <w:keepNext w:val="0"/>
        <w:keepLines w:val="0"/>
        <w:spacing w:before="280" w:line="480" w:lineRule="auto"/>
        <w:jc w:val="both"/>
        <w:rPr>
          <w:b w:val="1"/>
          <w:color w:val="000000"/>
          <w:sz w:val="22"/>
          <w:szCs w:val="22"/>
        </w:rPr>
      </w:pPr>
      <w:bookmarkStart w:colFirst="0" w:colLast="0" w:name="_ivzc92sxdfs6" w:id="67"/>
      <w:bookmarkEnd w:id="67"/>
      <w:r w:rsidDel="00000000" w:rsidR="00000000" w:rsidRPr="00000000">
        <w:rPr>
          <w:b w:val="1"/>
          <w:color w:val="000000"/>
          <w:sz w:val="22"/>
          <w:szCs w:val="22"/>
          <w:rtl w:val="0"/>
        </w:rPr>
        <w:t xml:space="preserve">Qualitative Insights</w:t>
      </w:r>
    </w:p>
    <w:p w:rsidR="00000000" w:rsidDel="00000000" w:rsidP="00000000" w:rsidRDefault="00000000" w:rsidRPr="00000000" w14:paraId="000003A2">
      <w:pPr>
        <w:spacing w:after="240" w:before="240" w:line="480" w:lineRule="auto"/>
        <w:jc w:val="both"/>
        <w:rPr>
          <w:i w:val="1"/>
        </w:rPr>
      </w:pPr>
      <w:r w:rsidDel="00000000" w:rsidR="00000000" w:rsidRPr="00000000">
        <w:rPr>
          <w:rtl w:val="0"/>
        </w:rPr>
      </w:r>
    </w:p>
    <w:tbl>
      <w:tblPr>
        <w:tblStyle w:val="Table9"/>
        <w:tblW w:w="97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gridCol w:w="3585"/>
        <w:gridCol w:w="3795"/>
        <w:tblGridChange w:id="0">
          <w:tblGrid>
            <w:gridCol w:w="2325"/>
            <w:gridCol w:w="3585"/>
            <w:gridCol w:w="379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3">
            <w:pPr>
              <w:spacing w:after="240" w:before="240" w:line="480" w:lineRule="auto"/>
              <w:jc w:val="center"/>
              <w:rPr/>
            </w:pPr>
            <w:r w:rsidDel="00000000" w:rsidR="00000000" w:rsidRPr="00000000">
              <w:rPr>
                <w:b w:val="1"/>
                <w:rtl w:val="0"/>
              </w:rPr>
              <w:t xml:space="preserve">Theme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4">
            <w:pPr>
              <w:spacing w:after="240" w:before="240" w:line="480" w:lineRule="auto"/>
              <w:jc w:val="center"/>
              <w:rPr/>
            </w:pPr>
            <w:r w:rsidDel="00000000" w:rsidR="00000000" w:rsidRPr="00000000">
              <w:rPr>
                <w:b w:val="1"/>
                <w:rtl w:val="0"/>
              </w:rPr>
              <w:t xml:space="preserve">Sample Comments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5">
            <w:pPr>
              <w:spacing w:after="240" w:before="240" w:line="480" w:lineRule="auto"/>
              <w:jc w:val="center"/>
              <w:rPr/>
            </w:pPr>
            <w:r w:rsidDel="00000000" w:rsidR="00000000" w:rsidRPr="00000000">
              <w:rPr>
                <w:b w:val="1"/>
                <w:rtl w:val="0"/>
              </w:rPr>
              <w:t xml:space="preserve">Design Implications</w:t>
            </w:r>
            <w:r w:rsidDel="00000000" w:rsidR="00000000" w:rsidRPr="00000000">
              <w:rPr>
                <w:rtl w:val="0"/>
              </w:rPr>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6">
            <w:pPr>
              <w:spacing w:after="240" w:before="240" w:line="480" w:lineRule="auto"/>
              <w:jc w:val="both"/>
              <w:rPr/>
            </w:pPr>
            <w:r w:rsidDel="00000000" w:rsidR="00000000" w:rsidRPr="00000000">
              <w:rPr>
                <w:rtl w:val="0"/>
              </w:rPr>
              <w:t xml:space="preserve">Simple and intuitive layout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7">
            <w:pPr>
              <w:spacing w:after="240" w:before="240" w:line="480" w:lineRule="auto"/>
              <w:jc w:val="both"/>
              <w:rPr/>
            </w:pPr>
            <w:r w:rsidDel="00000000" w:rsidR="00000000" w:rsidRPr="00000000">
              <w:rPr>
                <w:rtl w:val="0"/>
              </w:rPr>
              <w:t xml:space="preserve">“It should be clean and easy to use.” / “Don’t make it complicated like other apps.”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8">
            <w:pPr>
              <w:spacing w:after="240" w:before="240" w:line="480" w:lineRule="auto"/>
              <w:jc w:val="both"/>
              <w:rPr/>
            </w:pPr>
            <w:r w:rsidDel="00000000" w:rsidR="00000000" w:rsidRPr="00000000">
              <w:rPr>
                <w:rtl w:val="0"/>
              </w:rPr>
              <w:t xml:space="preserve">Reinforces the need for minimalist UI and clear navigation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9">
            <w:pPr>
              <w:spacing w:after="240" w:before="240" w:line="480" w:lineRule="auto"/>
              <w:jc w:val="both"/>
              <w:rPr/>
            </w:pPr>
            <w:r w:rsidDel="00000000" w:rsidR="00000000" w:rsidRPr="00000000">
              <w:rPr>
                <w:rtl w:val="0"/>
              </w:rPr>
              <w:t xml:space="preserve">Map-based interaction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A">
            <w:pPr>
              <w:spacing w:after="240" w:before="240" w:line="480" w:lineRule="auto"/>
              <w:jc w:val="both"/>
              <w:rPr/>
            </w:pPr>
            <w:r w:rsidDel="00000000" w:rsidR="00000000" w:rsidRPr="00000000">
              <w:rPr>
                <w:rtl w:val="0"/>
              </w:rPr>
              <w:t xml:space="preserve">“It’s easier if you can just tap your pickup and drop-off.”</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B">
            <w:pPr>
              <w:spacing w:after="240" w:before="240" w:line="480" w:lineRule="auto"/>
              <w:jc w:val="both"/>
              <w:rPr/>
            </w:pPr>
            <w:r w:rsidDel="00000000" w:rsidR="00000000" w:rsidRPr="00000000">
              <w:rPr>
                <w:rtl w:val="0"/>
              </w:rPr>
              <w:t xml:space="preserve">Validates use of location-based UI components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C">
            <w:pPr>
              <w:spacing w:after="240" w:before="240" w:line="480" w:lineRule="auto"/>
              <w:jc w:val="both"/>
              <w:rPr/>
            </w:pPr>
            <w:r w:rsidDel="00000000" w:rsidR="00000000" w:rsidRPr="00000000">
              <w:rPr>
                <w:rtl w:val="0"/>
              </w:rPr>
              <w:t xml:space="preserve">Safety-focused interface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D">
            <w:pPr>
              <w:spacing w:after="240" w:before="240" w:line="480" w:lineRule="auto"/>
              <w:jc w:val="both"/>
              <w:rPr/>
            </w:pPr>
            <w:r w:rsidDel="00000000" w:rsidR="00000000" w:rsidRPr="00000000">
              <w:rPr>
                <w:rtl w:val="0"/>
              </w:rPr>
              <w:t xml:space="preserve">“Show the driver’s name, and plate clearly.”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E">
            <w:pPr>
              <w:spacing w:after="240" w:before="240" w:line="480" w:lineRule="auto"/>
              <w:jc w:val="both"/>
              <w:rPr/>
            </w:pPr>
            <w:r w:rsidDel="00000000" w:rsidR="00000000" w:rsidRPr="00000000">
              <w:rPr>
                <w:rtl w:val="0"/>
              </w:rPr>
              <w:t xml:space="preserve">Emphasizes visibility of verification data</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F">
            <w:pPr>
              <w:spacing w:after="240" w:before="240" w:line="480" w:lineRule="auto"/>
              <w:jc w:val="both"/>
              <w:rPr/>
            </w:pPr>
            <w:r w:rsidDel="00000000" w:rsidR="00000000" w:rsidRPr="00000000">
              <w:rPr>
                <w:rtl w:val="0"/>
              </w:rPr>
              <w:t xml:space="preserve">Real-time feedback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0">
            <w:pPr>
              <w:spacing w:after="240" w:before="240" w:line="480" w:lineRule="auto"/>
              <w:jc w:val="both"/>
              <w:rPr/>
            </w:pPr>
            <w:r w:rsidDel="00000000" w:rsidR="00000000" w:rsidRPr="00000000">
              <w:rPr>
                <w:rtl w:val="0"/>
              </w:rPr>
              <w:t xml:space="preserve">“It should update immediately when a driver accepts.”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1">
            <w:pPr>
              <w:spacing w:after="240" w:before="240" w:line="480" w:lineRule="auto"/>
              <w:jc w:val="both"/>
              <w:rPr/>
            </w:pPr>
            <w:r w:rsidDel="00000000" w:rsidR="00000000" w:rsidRPr="00000000">
              <w:rPr>
                <w:rtl w:val="0"/>
              </w:rPr>
              <w:t xml:space="preserve">Highlights the importance of responsive design and real-time feedback loops</w:t>
            </w:r>
          </w:p>
        </w:tc>
      </w:tr>
    </w:tbl>
    <w:p w:rsidR="00000000" w:rsidDel="00000000" w:rsidP="00000000" w:rsidRDefault="00000000" w:rsidRPr="00000000" w14:paraId="000003B2">
      <w:pPr>
        <w:spacing w:after="240" w:before="240" w:line="480" w:lineRule="auto"/>
        <w:jc w:val="center"/>
        <w:rPr>
          <w:i w:val="1"/>
        </w:rPr>
      </w:pPr>
      <w:r w:rsidDel="00000000" w:rsidR="00000000" w:rsidRPr="00000000">
        <w:rPr>
          <w:i w:val="1"/>
          <w:rtl w:val="0"/>
        </w:rPr>
        <w:t xml:space="preserve">Table 4.3.2 - Common Suggestions for User Interface Design (Open-Ended Items)</w:t>
      </w:r>
    </w:p>
    <w:p w:rsidR="00000000" w:rsidDel="00000000" w:rsidP="00000000" w:rsidRDefault="00000000" w:rsidRPr="00000000" w14:paraId="000003B3">
      <w:pPr>
        <w:spacing w:after="240" w:before="240" w:line="480" w:lineRule="auto"/>
        <w:jc w:val="both"/>
        <w:rPr>
          <w:i w:val="1"/>
        </w:rPr>
      </w:pPr>
      <w:r w:rsidDel="00000000" w:rsidR="00000000" w:rsidRPr="00000000">
        <w:rPr>
          <w:rtl w:val="0"/>
        </w:rPr>
      </w:r>
    </w:p>
    <w:p w:rsidR="00000000" w:rsidDel="00000000" w:rsidP="00000000" w:rsidRDefault="00000000" w:rsidRPr="00000000" w14:paraId="000003B4">
      <w:pPr>
        <w:spacing w:after="240" w:before="240" w:line="480" w:lineRule="auto"/>
        <w:jc w:val="both"/>
        <w:rPr/>
      </w:pPr>
      <w:r w:rsidDel="00000000" w:rsidR="00000000" w:rsidRPr="00000000">
        <w:rPr>
          <w:rtl w:val="0"/>
        </w:rPr>
      </w:r>
    </w:p>
    <w:p w:rsidR="00000000" w:rsidDel="00000000" w:rsidP="00000000" w:rsidRDefault="00000000" w:rsidRPr="00000000" w14:paraId="000003B5">
      <w:pPr>
        <w:pStyle w:val="Heading3"/>
        <w:keepNext w:val="0"/>
        <w:keepLines w:val="0"/>
        <w:spacing w:before="280" w:line="480" w:lineRule="auto"/>
        <w:jc w:val="both"/>
        <w:rPr>
          <w:b w:val="1"/>
          <w:color w:val="000000"/>
          <w:sz w:val="22"/>
          <w:szCs w:val="22"/>
        </w:rPr>
      </w:pPr>
      <w:bookmarkStart w:colFirst="0" w:colLast="0" w:name="_rfct0r1soo28" w:id="68"/>
      <w:bookmarkEnd w:id="68"/>
      <w:r w:rsidDel="00000000" w:rsidR="00000000" w:rsidRPr="00000000">
        <w:rPr>
          <w:b w:val="1"/>
          <w:color w:val="000000"/>
          <w:sz w:val="22"/>
          <w:szCs w:val="22"/>
          <w:rtl w:val="0"/>
        </w:rPr>
        <w:t xml:space="preserve">Discussion</w:t>
      </w:r>
    </w:p>
    <w:p w:rsidR="00000000" w:rsidDel="00000000" w:rsidP="00000000" w:rsidRDefault="00000000" w:rsidRPr="00000000" w14:paraId="000003B6">
      <w:pPr>
        <w:spacing w:after="240" w:before="240" w:line="480" w:lineRule="auto"/>
        <w:jc w:val="both"/>
        <w:rPr/>
      </w:pPr>
      <w:r w:rsidDel="00000000" w:rsidR="00000000" w:rsidRPr="00000000">
        <w:rPr>
          <w:rtl w:val="0"/>
        </w:rPr>
        <w:t xml:space="preserve">The findings reveal that commuters strongly prefer a simple, safe, and transparent mobile interface for ridesharing. The highest-rated indicators, driver identity verification (M = 4.91), in-app emergency button (M = 4.78), and real-time ride tracking (M = 4.78), indicate that safety and trust are the most critical determinants of user satisfaction. This aligns with Gefen, Karahanna, and Straub (2003), who emphasized trust as a primary factor in online and mobile service adoption. Furthermore, the consistently high means (&gt;4.5) confirm that commuters perceive the proposed GoDavao interface as both useful and easy to use, satisfying the key dimensions of the Technology Acceptance Model (TAM):</w:t>
      </w:r>
    </w:p>
    <w:p w:rsidR="00000000" w:rsidDel="00000000" w:rsidP="00000000" w:rsidRDefault="00000000" w:rsidRPr="00000000" w14:paraId="000003B7">
      <w:pPr>
        <w:numPr>
          <w:ilvl w:val="0"/>
          <w:numId w:val="59"/>
        </w:numPr>
        <w:spacing w:after="0" w:afterAutospacing="0" w:before="240" w:line="480" w:lineRule="auto"/>
        <w:ind w:left="720" w:hanging="360"/>
        <w:rPr/>
      </w:pPr>
      <w:r w:rsidDel="00000000" w:rsidR="00000000" w:rsidRPr="00000000">
        <w:rPr>
          <w:b w:val="1"/>
          <w:rtl w:val="0"/>
        </w:rPr>
        <w:t xml:space="preserve">Perceived Usefulness </w:t>
      </w:r>
      <w:r w:rsidDel="00000000" w:rsidR="00000000" w:rsidRPr="00000000">
        <w:rPr>
          <w:rtl w:val="0"/>
        </w:rPr>
        <w:t xml:space="preserve">– Users believe the app will reduce travel time and improve convenience.</w:t>
      </w:r>
    </w:p>
    <w:p w:rsidR="00000000" w:rsidDel="00000000" w:rsidP="00000000" w:rsidRDefault="00000000" w:rsidRPr="00000000" w14:paraId="000003B8">
      <w:pPr>
        <w:numPr>
          <w:ilvl w:val="0"/>
          <w:numId w:val="59"/>
        </w:numPr>
        <w:spacing w:after="240" w:before="0" w:beforeAutospacing="0" w:line="480" w:lineRule="auto"/>
        <w:ind w:left="720" w:hanging="360"/>
        <w:rPr/>
      </w:pPr>
      <w:r w:rsidDel="00000000" w:rsidR="00000000" w:rsidRPr="00000000">
        <w:rPr>
          <w:b w:val="1"/>
          <w:rtl w:val="0"/>
        </w:rPr>
        <w:t xml:space="preserve">Perceived Ease of Use</w:t>
      </w:r>
      <w:r w:rsidDel="00000000" w:rsidR="00000000" w:rsidRPr="00000000">
        <w:rPr>
          <w:rtl w:val="0"/>
        </w:rPr>
        <w:t xml:space="preserve"> – Users expect intuitive navigation and clear controls.</w:t>
      </w:r>
    </w:p>
    <w:p w:rsidR="00000000" w:rsidDel="00000000" w:rsidP="00000000" w:rsidRDefault="00000000" w:rsidRPr="00000000" w14:paraId="000003B9">
      <w:pPr>
        <w:spacing w:after="240" w:before="240" w:line="480" w:lineRule="auto"/>
        <w:jc w:val="both"/>
        <w:rPr/>
      </w:pPr>
      <w:r w:rsidDel="00000000" w:rsidR="00000000" w:rsidRPr="00000000">
        <w:rPr>
          <w:rtl w:val="0"/>
        </w:rPr>
        <w:t xml:space="preserve">The results also correspond with the ISO/IEC 25010 sub-characteristics of learnability, operability, and accessibility, demonstrating that the planned interface design meets international usability standards.</w:t>
      </w:r>
    </w:p>
    <w:p w:rsidR="00000000" w:rsidDel="00000000" w:rsidP="00000000" w:rsidRDefault="00000000" w:rsidRPr="00000000" w14:paraId="000003BA">
      <w:pPr>
        <w:pStyle w:val="Heading2"/>
        <w:keepNext w:val="0"/>
        <w:keepLines w:val="0"/>
        <w:spacing w:after="80" w:line="480" w:lineRule="auto"/>
        <w:jc w:val="both"/>
        <w:rPr>
          <w:b w:val="1"/>
          <w:sz w:val="22"/>
          <w:szCs w:val="22"/>
        </w:rPr>
      </w:pPr>
      <w:bookmarkStart w:colFirst="0" w:colLast="0" w:name="_cm419y7a43ma" w:id="69"/>
      <w:bookmarkEnd w:id="69"/>
      <w:r w:rsidDel="00000000" w:rsidR="00000000" w:rsidRPr="00000000">
        <w:rPr>
          <w:b w:val="1"/>
          <w:sz w:val="22"/>
          <w:szCs w:val="22"/>
          <w:rtl w:val="0"/>
        </w:rPr>
        <w:t xml:space="preserve">4.4 Objective 3 – To Implement Core Features of the Ridesharing Application</w:t>
      </w:r>
    </w:p>
    <w:p w:rsidR="00000000" w:rsidDel="00000000" w:rsidP="00000000" w:rsidRDefault="00000000" w:rsidRPr="00000000" w14:paraId="000003BB">
      <w:pPr>
        <w:spacing w:after="240" w:before="240" w:line="480" w:lineRule="auto"/>
        <w:jc w:val="both"/>
        <w:rPr/>
      </w:pPr>
      <w:r w:rsidDel="00000000" w:rsidR="00000000" w:rsidRPr="00000000">
        <w:rPr>
          <w:rtl w:val="0"/>
        </w:rPr>
        <w:t xml:space="preserve">This objective aimed to evaluate the implementation of the GoDavao system’s core modules through comprehensive User Acceptance Testing (UAT) with both passengers and drivers. The primary features assessed included user authentication, ride posting and booking, ride matching, in-app messaging, and real-time ride status tracking. Each participant rated their agreement with feature-specific statements on a five-point Likert scale (1 = Strongly Disagree, 5 = Strongly Agree). The results were analyzed using descriptive statistics, and mean scores were interpreted following ISO/IEC 25010 and the Technology Acceptance Model (TAM) frameworks.</w:t>
      </w:r>
    </w:p>
    <w:p w:rsidR="00000000" w:rsidDel="00000000" w:rsidP="00000000" w:rsidRDefault="00000000" w:rsidRPr="00000000" w14:paraId="000003BC">
      <w:pPr>
        <w:spacing w:after="240" w:before="240" w:line="480" w:lineRule="auto"/>
        <w:jc w:val="both"/>
        <w:rPr/>
      </w:pPr>
      <w:r w:rsidDel="00000000" w:rsidR="00000000" w:rsidRPr="00000000">
        <w:rPr>
          <w:rtl w:val="0"/>
        </w:rPr>
        <w:t xml:space="preserve">Although fare computation was not separately listed as a core feature, it was implemented as part of the system’s functionality to address the fare transparency problem identified in Chapter 1. This module ensures consistent, rule-based fare generation aligned with user expectations.</w:t>
      </w:r>
    </w:p>
    <w:p w:rsidR="00000000" w:rsidDel="00000000" w:rsidP="00000000" w:rsidRDefault="00000000" w:rsidRPr="00000000" w14:paraId="000003BD">
      <w:pPr>
        <w:spacing w:line="480" w:lineRule="auto"/>
        <w:rPr>
          <w:b w:val="1"/>
        </w:rPr>
      </w:pPr>
      <w:r w:rsidDel="00000000" w:rsidR="00000000" w:rsidRPr="00000000">
        <w:rPr>
          <w:b w:val="1"/>
          <w:rtl w:val="0"/>
        </w:rPr>
        <w:t xml:space="preserve">UAT Results (supporting basis)</w:t>
      </w:r>
    </w:p>
    <w:p w:rsidR="00000000" w:rsidDel="00000000" w:rsidP="00000000" w:rsidRDefault="00000000" w:rsidRPr="00000000" w14:paraId="000003BE">
      <w:pPr>
        <w:spacing w:after="240" w:before="240" w:line="480" w:lineRule="auto"/>
        <w:jc w:val="both"/>
        <w:rPr>
          <w:b w:val="1"/>
        </w:rPr>
      </w:pPr>
      <w:r w:rsidDel="00000000" w:rsidR="00000000" w:rsidRPr="00000000">
        <w:rPr>
          <w:rtl w:val="0"/>
        </w:rPr>
      </w:r>
    </w:p>
    <w:p w:rsidR="00000000" w:rsidDel="00000000" w:rsidP="00000000" w:rsidRDefault="00000000" w:rsidRPr="00000000" w14:paraId="000003BF">
      <w:pPr>
        <w:spacing w:after="240" w:before="240" w:line="480" w:lineRule="auto"/>
        <w:jc w:val="both"/>
        <w:rPr>
          <w:b w:val="1"/>
        </w:rPr>
      </w:pPr>
      <w:r w:rsidDel="00000000" w:rsidR="00000000" w:rsidRPr="00000000">
        <w:rPr>
          <w:rtl w:val="0"/>
        </w:rPr>
      </w:r>
    </w:p>
    <w:p w:rsidR="00000000" w:rsidDel="00000000" w:rsidP="00000000" w:rsidRDefault="00000000" w:rsidRPr="00000000" w14:paraId="000003C0">
      <w:pPr>
        <w:pStyle w:val="Heading3"/>
        <w:keepNext w:val="0"/>
        <w:keepLines w:val="0"/>
        <w:spacing w:before="280" w:line="480" w:lineRule="auto"/>
        <w:jc w:val="both"/>
        <w:rPr>
          <w:i w:val="1"/>
        </w:rPr>
      </w:pPr>
      <w:bookmarkStart w:colFirst="0" w:colLast="0" w:name="_39e61blzek83" w:id="70"/>
      <w:bookmarkEnd w:id="70"/>
      <w:r w:rsidDel="00000000" w:rsidR="00000000" w:rsidRPr="00000000">
        <w:rPr>
          <w:b w:val="1"/>
          <w:color w:val="000000"/>
          <w:sz w:val="22"/>
          <w:szCs w:val="22"/>
          <w:rtl w:val="0"/>
        </w:rPr>
        <w:t xml:space="preserve">Passenger-End Evaluation</w:t>
      </w: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80"/>
        <w:gridCol w:w="1440"/>
        <w:gridCol w:w="2340"/>
        <w:tblGridChange w:id="0">
          <w:tblGrid>
            <w:gridCol w:w="5580"/>
            <w:gridCol w:w="1440"/>
            <w:gridCol w:w="234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1">
            <w:pPr>
              <w:spacing w:after="240" w:before="240" w:line="480" w:lineRule="auto"/>
              <w:jc w:val="center"/>
              <w:rPr/>
            </w:pPr>
            <w:r w:rsidDel="00000000" w:rsidR="00000000" w:rsidRPr="00000000">
              <w:rPr>
                <w:b w:val="1"/>
                <w:rtl w:val="0"/>
              </w:rPr>
              <w:t xml:space="preserve">UAT Item / Indicator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2">
            <w:pPr>
              <w:spacing w:after="240" w:before="240" w:line="480" w:lineRule="auto"/>
              <w:jc w:val="center"/>
              <w:rPr/>
            </w:pPr>
            <w:r w:rsidDel="00000000" w:rsidR="00000000" w:rsidRPr="00000000">
              <w:rPr>
                <w:b w:val="1"/>
                <w:rtl w:val="0"/>
              </w:rPr>
              <w:t xml:space="preserve">Mean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3">
            <w:pPr>
              <w:spacing w:after="240" w:before="240" w:line="480" w:lineRule="auto"/>
              <w:jc w:val="center"/>
              <w:rPr/>
            </w:pPr>
            <w:r w:rsidDel="00000000" w:rsidR="00000000" w:rsidRPr="00000000">
              <w:rPr>
                <w:b w:val="1"/>
                <w:rtl w:val="0"/>
              </w:rPr>
              <w:t xml:space="preserve">Interpretation</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4">
            <w:pPr>
              <w:spacing w:after="240" w:before="240" w:line="480" w:lineRule="auto"/>
              <w:jc w:val="both"/>
              <w:rPr/>
            </w:pPr>
            <w:r w:rsidDel="00000000" w:rsidR="00000000" w:rsidRPr="00000000">
              <w:rPr>
                <w:rtl w:val="0"/>
              </w:rPr>
              <w:t xml:space="preserve">The login and registration pages were easy to understand.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5">
            <w:pPr>
              <w:spacing w:after="240" w:before="240" w:line="480" w:lineRule="auto"/>
              <w:jc w:val="both"/>
              <w:rPr/>
            </w:pPr>
            <w:r w:rsidDel="00000000" w:rsidR="00000000" w:rsidRPr="00000000">
              <w:rPr>
                <w:rtl w:val="0"/>
              </w:rPr>
              <w:t xml:space="preserve">4.85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6">
            <w:pPr>
              <w:spacing w:after="240" w:before="240" w:line="480" w:lineRule="auto"/>
              <w:jc w:val="both"/>
              <w:rPr/>
            </w:pPr>
            <w:r w:rsidDel="00000000" w:rsidR="00000000" w:rsidRPr="00000000">
              <w:rPr>
                <w:rtl w:val="0"/>
              </w:rPr>
              <w:t xml:space="preserve">Excellent</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7">
            <w:pPr>
              <w:spacing w:after="240" w:before="240" w:line="480" w:lineRule="auto"/>
              <w:jc w:val="both"/>
              <w:rPr/>
            </w:pPr>
            <w:r w:rsidDel="00000000" w:rsidR="00000000" w:rsidRPr="00000000">
              <w:rPr>
                <w:rtl w:val="0"/>
              </w:rPr>
              <w:t xml:space="preserve">The interface layout was simple and visually clear.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8">
            <w:pPr>
              <w:spacing w:after="240" w:before="240" w:line="480" w:lineRule="auto"/>
              <w:jc w:val="both"/>
              <w:rPr/>
            </w:pPr>
            <w:r w:rsidDel="00000000" w:rsidR="00000000" w:rsidRPr="00000000">
              <w:rPr>
                <w:rtl w:val="0"/>
              </w:rPr>
              <w:t xml:space="preserve">4.85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9">
            <w:pPr>
              <w:spacing w:after="240" w:before="240" w:line="480" w:lineRule="auto"/>
              <w:jc w:val="both"/>
              <w:rPr/>
            </w:pPr>
            <w:r w:rsidDel="00000000" w:rsidR="00000000" w:rsidRPr="00000000">
              <w:rPr>
                <w:rtl w:val="0"/>
              </w:rPr>
              <w:t xml:space="preserve">Excellent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A">
            <w:pPr>
              <w:spacing w:after="240" w:before="240" w:line="480" w:lineRule="auto"/>
              <w:jc w:val="both"/>
              <w:rPr/>
            </w:pPr>
            <w:r w:rsidDel="00000000" w:rsidR="00000000" w:rsidRPr="00000000">
              <w:rPr>
                <w:rtl w:val="0"/>
              </w:rPr>
              <w:t xml:space="preserve">Buttons, icons, and labels were correctly placed and easy to recognize.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B">
            <w:pPr>
              <w:spacing w:after="240" w:before="240" w:line="480" w:lineRule="auto"/>
              <w:jc w:val="both"/>
              <w:rPr/>
            </w:pPr>
            <w:r w:rsidDel="00000000" w:rsidR="00000000" w:rsidRPr="00000000">
              <w:rPr>
                <w:rtl w:val="0"/>
              </w:rPr>
              <w:t xml:space="preserve">4.62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C">
            <w:pPr>
              <w:spacing w:after="240" w:before="240" w:line="480" w:lineRule="auto"/>
              <w:jc w:val="both"/>
              <w:rPr/>
            </w:pPr>
            <w:r w:rsidDel="00000000" w:rsidR="00000000" w:rsidRPr="00000000">
              <w:rPr>
                <w:rtl w:val="0"/>
              </w:rPr>
              <w:t xml:space="preserve">Excellent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D">
            <w:pPr>
              <w:spacing w:after="240" w:before="240" w:line="480" w:lineRule="auto"/>
              <w:jc w:val="both"/>
              <w:rPr/>
            </w:pPr>
            <w:r w:rsidDel="00000000" w:rsidR="00000000" w:rsidRPr="00000000">
              <w:rPr>
                <w:rtl w:val="0"/>
              </w:rPr>
              <w:t xml:space="preserve">Navigation between pages (Map, Ride History, Profile) was intuitive.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E">
            <w:pPr>
              <w:spacing w:after="240" w:before="240" w:line="480" w:lineRule="auto"/>
              <w:jc w:val="both"/>
              <w:rPr/>
            </w:pPr>
            <w:r w:rsidDel="00000000" w:rsidR="00000000" w:rsidRPr="00000000">
              <w:rPr>
                <w:rtl w:val="0"/>
              </w:rPr>
              <w:t xml:space="preserve">4.54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F">
            <w:pPr>
              <w:spacing w:after="240" w:before="240" w:line="480" w:lineRule="auto"/>
              <w:jc w:val="both"/>
              <w:rPr/>
            </w:pPr>
            <w:r w:rsidDel="00000000" w:rsidR="00000000" w:rsidRPr="00000000">
              <w:rPr>
                <w:rtl w:val="0"/>
              </w:rPr>
              <w:t xml:space="preserve">Excellent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0">
            <w:pPr>
              <w:spacing w:after="240" w:before="240" w:line="480" w:lineRule="auto"/>
              <w:jc w:val="both"/>
              <w:rPr/>
            </w:pPr>
            <w:r w:rsidDel="00000000" w:rsidR="00000000" w:rsidRPr="00000000">
              <w:rPr>
                <w:rtl w:val="0"/>
              </w:rPr>
              <w:t xml:space="preserve">I was able to register as a passenger without any difficulty.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1">
            <w:pPr>
              <w:spacing w:after="240" w:before="240" w:line="480" w:lineRule="auto"/>
              <w:jc w:val="both"/>
              <w:rPr/>
            </w:pPr>
            <w:r w:rsidDel="00000000" w:rsidR="00000000" w:rsidRPr="00000000">
              <w:rPr>
                <w:rtl w:val="0"/>
              </w:rPr>
              <w:t xml:space="preserve">4.69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2">
            <w:pPr>
              <w:spacing w:after="240" w:before="240" w:line="480" w:lineRule="auto"/>
              <w:jc w:val="both"/>
              <w:rPr/>
            </w:pPr>
            <w:r w:rsidDel="00000000" w:rsidR="00000000" w:rsidRPr="00000000">
              <w:rPr>
                <w:rtl w:val="0"/>
              </w:rPr>
              <w:t xml:space="preserve">Excellent</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3">
            <w:pPr>
              <w:spacing w:after="240" w:before="240" w:line="480" w:lineRule="auto"/>
              <w:jc w:val="both"/>
              <w:rPr/>
            </w:pPr>
            <w:r w:rsidDel="00000000" w:rsidR="00000000" w:rsidRPr="00000000">
              <w:rPr>
                <w:rtl w:val="0"/>
              </w:rPr>
              <w:t xml:space="preserve">I was able to choose which ID to submit for verification.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4">
            <w:pPr>
              <w:spacing w:after="240" w:before="240" w:line="480" w:lineRule="auto"/>
              <w:jc w:val="both"/>
              <w:rPr/>
            </w:pPr>
            <w:r w:rsidDel="00000000" w:rsidR="00000000" w:rsidRPr="00000000">
              <w:rPr>
                <w:rtl w:val="0"/>
              </w:rPr>
              <w:t xml:space="preserve">4.62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5">
            <w:pPr>
              <w:spacing w:after="240" w:before="240" w:line="480" w:lineRule="auto"/>
              <w:jc w:val="both"/>
              <w:rPr/>
            </w:pPr>
            <w:r w:rsidDel="00000000" w:rsidR="00000000" w:rsidRPr="00000000">
              <w:rPr>
                <w:rtl w:val="0"/>
              </w:rPr>
              <w:t xml:space="preserve">Excellent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6">
            <w:pPr>
              <w:spacing w:after="240" w:before="240" w:line="480" w:lineRule="auto"/>
              <w:jc w:val="both"/>
              <w:rPr/>
            </w:pPr>
            <w:r w:rsidDel="00000000" w:rsidR="00000000" w:rsidRPr="00000000">
              <w:rPr>
                <w:rtl w:val="0"/>
              </w:rPr>
              <w:t xml:space="preserve">I was able to input my pickup and destination points easily.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7">
            <w:pPr>
              <w:spacing w:after="240" w:before="240" w:line="480" w:lineRule="auto"/>
              <w:jc w:val="both"/>
              <w:rPr/>
            </w:pPr>
            <w:r w:rsidDel="00000000" w:rsidR="00000000" w:rsidRPr="00000000">
              <w:rPr>
                <w:rtl w:val="0"/>
              </w:rPr>
              <w:t xml:space="preserve">4.85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8">
            <w:pPr>
              <w:spacing w:after="240" w:before="240" w:line="480" w:lineRule="auto"/>
              <w:jc w:val="both"/>
              <w:rPr/>
            </w:pPr>
            <w:r w:rsidDel="00000000" w:rsidR="00000000" w:rsidRPr="00000000">
              <w:rPr>
                <w:rtl w:val="0"/>
              </w:rPr>
              <w:t xml:space="preserve">Excellent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9">
            <w:pPr>
              <w:spacing w:after="240" w:before="240" w:line="480" w:lineRule="auto"/>
              <w:jc w:val="both"/>
              <w:rPr/>
            </w:pPr>
            <w:r w:rsidDel="00000000" w:rsidR="00000000" w:rsidRPr="00000000">
              <w:rPr>
                <w:rtl w:val="0"/>
              </w:rPr>
              <w:t xml:space="preserve">The system displayed available routes or nearby drivers accurately.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A">
            <w:pPr>
              <w:spacing w:after="240" w:before="240" w:line="480" w:lineRule="auto"/>
              <w:jc w:val="both"/>
              <w:rPr/>
            </w:pPr>
            <w:r w:rsidDel="00000000" w:rsidR="00000000" w:rsidRPr="00000000">
              <w:rPr>
                <w:rtl w:val="0"/>
              </w:rPr>
              <w:t xml:space="preserve">4.54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B">
            <w:pPr>
              <w:spacing w:after="240" w:before="240" w:line="480" w:lineRule="auto"/>
              <w:jc w:val="both"/>
              <w:rPr/>
            </w:pPr>
            <w:r w:rsidDel="00000000" w:rsidR="00000000" w:rsidRPr="00000000">
              <w:rPr>
                <w:rtl w:val="0"/>
              </w:rPr>
              <w:t xml:space="preserve">Excellent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C">
            <w:pPr>
              <w:spacing w:after="240" w:before="240" w:line="480" w:lineRule="auto"/>
              <w:jc w:val="both"/>
              <w:rPr/>
            </w:pPr>
            <w:r w:rsidDel="00000000" w:rsidR="00000000" w:rsidRPr="00000000">
              <w:rPr>
                <w:rtl w:val="0"/>
              </w:rPr>
              <w:t xml:space="preserve">The ride request and confirmation process worked as intended.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D">
            <w:pPr>
              <w:spacing w:after="240" w:before="240" w:line="480" w:lineRule="auto"/>
              <w:jc w:val="both"/>
              <w:rPr/>
            </w:pPr>
            <w:r w:rsidDel="00000000" w:rsidR="00000000" w:rsidRPr="00000000">
              <w:rPr>
                <w:rtl w:val="0"/>
              </w:rPr>
              <w:t xml:space="preserve">4.62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E">
            <w:pPr>
              <w:spacing w:after="240" w:before="240" w:line="480" w:lineRule="auto"/>
              <w:jc w:val="both"/>
              <w:rPr/>
            </w:pPr>
            <w:r w:rsidDel="00000000" w:rsidR="00000000" w:rsidRPr="00000000">
              <w:rPr>
                <w:rtl w:val="0"/>
              </w:rPr>
              <w:t xml:space="preserve">Excellent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F">
            <w:pPr>
              <w:spacing w:after="240" w:before="240" w:line="480" w:lineRule="auto"/>
              <w:jc w:val="both"/>
              <w:rPr/>
            </w:pPr>
            <w:r w:rsidDel="00000000" w:rsidR="00000000" w:rsidRPr="00000000">
              <w:rPr>
                <w:rtl w:val="0"/>
              </w:rPr>
              <w:t xml:space="preserve">I received real-time ride status updates (accepted, ongoing, completed).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0">
            <w:pPr>
              <w:spacing w:after="240" w:before="240" w:line="480" w:lineRule="auto"/>
              <w:jc w:val="both"/>
              <w:rPr/>
            </w:pPr>
            <w:r w:rsidDel="00000000" w:rsidR="00000000" w:rsidRPr="00000000">
              <w:rPr>
                <w:rtl w:val="0"/>
              </w:rPr>
              <w:t xml:space="preserve">4.54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1">
            <w:pPr>
              <w:spacing w:after="240" w:before="240" w:line="480" w:lineRule="auto"/>
              <w:jc w:val="both"/>
              <w:rPr/>
            </w:pPr>
            <w:r w:rsidDel="00000000" w:rsidR="00000000" w:rsidRPr="00000000">
              <w:rPr>
                <w:rtl w:val="0"/>
              </w:rPr>
              <w:t xml:space="preserve">Excellent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2">
            <w:pPr>
              <w:spacing w:after="240" w:before="240" w:line="480" w:lineRule="auto"/>
              <w:jc w:val="both"/>
              <w:rPr/>
            </w:pPr>
            <w:r w:rsidDel="00000000" w:rsidR="00000000" w:rsidRPr="00000000">
              <w:rPr>
                <w:b w:val="1"/>
                <w:rtl w:val="0"/>
              </w:rPr>
              <w:t xml:space="preserve">Overall Mean = 4.67 / 5.00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3">
            <w:pPr>
              <w:spacing w:after="240" w:before="240" w:line="480" w:lineRule="auto"/>
              <w:jc w:val="both"/>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4">
            <w:pPr>
              <w:spacing w:after="240" w:before="240" w:line="480" w:lineRule="auto"/>
              <w:jc w:val="both"/>
              <w:rPr/>
            </w:pPr>
            <w:r w:rsidDel="00000000" w:rsidR="00000000" w:rsidRPr="00000000">
              <w:rPr>
                <w:b w:val="1"/>
                <w:rtl w:val="0"/>
              </w:rPr>
              <w:t xml:space="preserve">Excellent / Fully Functional</w:t>
            </w:r>
            <w:r w:rsidDel="00000000" w:rsidR="00000000" w:rsidRPr="00000000">
              <w:rPr>
                <w:rtl w:val="0"/>
              </w:rPr>
            </w:r>
          </w:p>
        </w:tc>
      </w:tr>
    </w:tbl>
    <w:p w:rsidR="00000000" w:rsidDel="00000000" w:rsidP="00000000" w:rsidRDefault="00000000" w:rsidRPr="00000000" w14:paraId="000003E5">
      <w:pPr>
        <w:spacing w:after="240" w:before="240" w:line="480" w:lineRule="auto"/>
        <w:jc w:val="center"/>
        <w:rPr/>
      </w:pPr>
      <w:r w:rsidDel="00000000" w:rsidR="00000000" w:rsidRPr="00000000">
        <w:rPr>
          <w:i w:val="1"/>
          <w:rtl w:val="0"/>
        </w:rPr>
        <w:t xml:space="preserve">Table 4.4.1 - Core Feature Evaluation on the Passenger End (n = 13)</w:t>
      </w:r>
      <w:r w:rsidDel="00000000" w:rsidR="00000000" w:rsidRPr="00000000">
        <w:rPr>
          <w:rtl w:val="0"/>
        </w:rPr>
      </w:r>
    </w:p>
    <w:p w:rsidR="00000000" w:rsidDel="00000000" w:rsidP="00000000" w:rsidRDefault="00000000" w:rsidRPr="00000000" w14:paraId="000003E6">
      <w:pPr>
        <w:spacing w:after="240" w:before="240" w:line="480" w:lineRule="auto"/>
        <w:jc w:val="both"/>
        <w:rPr/>
      </w:pPr>
      <w:r w:rsidDel="00000000" w:rsidR="00000000" w:rsidRPr="00000000">
        <w:rPr>
          <w:rtl w:val="0"/>
        </w:rPr>
        <w:t xml:space="preserve">The findings from the passenger evaluation reveal an overall mean score of 4.67, interpreted as Excellent. Respondents found the authentication and registration processes simple (M = 4.85) and the interface design visually cohesive (M = 4.62 – 4.85). Passengers reported that navigation across core pages was intuitive and that labels and buttons were clearly placed. This indicates strong alignment with the ISO/IEC 25010 criteria of usability and operability.</w:t>
      </w:r>
    </w:p>
    <w:p w:rsidR="00000000" w:rsidDel="00000000" w:rsidP="00000000" w:rsidRDefault="00000000" w:rsidRPr="00000000" w14:paraId="000003E7">
      <w:pPr>
        <w:spacing w:after="240" w:before="240" w:line="480" w:lineRule="auto"/>
        <w:jc w:val="both"/>
        <w:rPr/>
      </w:pPr>
      <w:r w:rsidDel="00000000" w:rsidR="00000000" w:rsidRPr="00000000">
        <w:rPr>
          <w:rtl w:val="0"/>
        </w:rPr>
        <w:t xml:space="preserve">Moreover, location-based functions received high ratings for accuracy and ease of use (M = 4.85 for pickup/destination input and M = 4.54 for map display). Participants affirmed that ride confirmation and status tracking features worked reliably (M = 4.62 and 4.54, respectively), indicating that the communication between passengers and drivers was synchronous and stable. Overall, the results support that GoDavao’s passenger module is functionally complete, aesthetically intuitive, and highly usable in accordance with TAM constructs for Perceived Ease of Use and Behavioral Intention to Use (Davis, 1989).</w:t>
      </w:r>
    </w:p>
    <w:p w:rsidR="00000000" w:rsidDel="00000000" w:rsidP="00000000" w:rsidRDefault="00000000" w:rsidRPr="00000000" w14:paraId="000003E8">
      <w:pPr>
        <w:spacing w:after="240" w:before="240" w:line="480" w:lineRule="auto"/>
        <w:jc w:val="both"/>
        <w:rPr/>
      </w:pPr>
      <w:r w:rsidDel="00000000" w:rsidR="00000000" w:rsidRPr="00000000">
        <w:rPr>
          <w:rtl w:val="0"/>
        </w:rPr>
      </w:r>
    </w:p>
    <w:p w:rsidR="00000000" w:rsidDel="00000000" w:rsidP="00000000" w:rsidRDefault="00000000" w:rsidRPr="00000000" w14:paraId="000003E9">
      <w:pPr>
        <w:pStyle w:val="Heading3"/>
        <w:keepNext w:val="0"/>
        <w:keepLines w:val="0"/>
        <w:spacing w:before="280" w:line="480" w:lineRule="auto"/>
        <w:jc w:val="both"/>
        <w:rPr>
          <w:b w:val="1"/>
          <w:color w:val="000000"/>
          <w:sz w:val="22"/>
          <w:szCs w:val="22"/>
        </w:rPr>
      </w:pPr>
      <w:bookmarkStart w:colFirst="0" w:colLast="0" w:name="_dx3kpnai2v9v" w:id="71"/>
      <w:bookmarkEnd w:id="71"/>
      <w:r w:rsidDel="00000000" w:rsidR="00000000" w:rsidRPr="00000000">
        <w:rPr>
          <w:b w:val="1"/>
          <w:color w:val="000000"/>
          <w:sz w:val="22"/>
          <w:szCs w:val="22"/>
          <w:rtl w:val="0"/>
        </w:rPr>
        <w:t xml:space="preserve">Driver-End Evaluation</w:t>
      </w:r>
    </w:p>
    <w:p w:rsidR="00000000" w:rsidDel="00000000" w:rsidP="00000000" w:rsidRDefault="00000000" w:rsidRPr="00000000" w14:paraId="000003EA">
      <w:pPr>
        <w:spacing w:after="240" w:before="240" w:line="480" w:lineRule="auto"/>
        <w:jc w:val="both"/>
        <w:rPr>
          <w:i w:val="1"/>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20"/>
        <w:gridCol w:w="1185"/>
        <w:gridCol w:w="2355"/>
        <w:tblGridChange w:id="0">
          <w:tblGrid>
            <w:gridCol w:w="5820"/>
            <w:gridCol w:w="1185"/>
            <w:gridCol w:w="235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B">
            <w:pPr>
              <w:spacing w:after="240" w:before="240" w:line="480" w:lineRule="auto"/>
              <w:jc w:val="center"/>
              <w:rPr/>
            </w:pPr>
            <w:r w:rsidDel="00000000" w:rsidR="00000000" w:rsidRPr="00000000">
              <w:rPr>
                <w:b w:val="1"/>
                <w:rtl w:val="0"/>
              </w:rPr>
              <w:t xml:space="preserve">UAT Item / Indicator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C">
            <w:pPr>
              <w:spacing w:after="240" w:before="240" w:line="480" w:lineRule="auto"/>
              <w:jc w:val="center"/>
              <w:rPr/>
            </w:pPr>
            <w:r w:rsidDel="00000000" w:rsidR="00000000" w:rsidRPr="00000000">
              <w:rPr>
                <w:b w:val="1"/>
                <w:rtl w:val="0"/>
              </w:rPr>
              <w:t xml:space="preserve">Mean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D">
            <w:pPr>
              <w:spacing w:after="240" w:before="240" w:line="480" w:lineRule="auto"/>
              <w:jc w:val="center"/>
              <w:rPr/>
            </w:pPr>
            <w:r w:rsidDel="00000000" w:rsidR="00000000" w:rsidRPr="00000000">
              <w:rPr>
                <w:b w:val="1"/>
                <w:rtl w:val="0"/>
              </w:rPr>
              <w:t xml:space="preserve">Interpretation</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E">
            <w:pPr>
              <w:spacing w:after="240" w:before="240" w:line="480" w:lineRule="auto"/>
              <w:jc w:val="both"/>
              <w:rPr/>
            </w:pPr>
            <w:r w:rsidDel="00000000" w:rsidR="00000000" w:rsidRPr="00000000">
              <w:rPr>
                <w:rtl w:val="0"/>
              </w:rPr>
              <w:t xml:space="preserve">The dashboard and buttons were easy to understand.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F">
            <w:pPr>
              <w:spacing w:after="240" w:before="240" w:line="480" w:lineRule="auto"/>
              <w:jc w:val="both"/>
              <w:rPr/>
            </w:pPr>
            <w:r w:rsidDel="00000000" w:rsidR="00000000" w:rsidRPr="00000000">
              <w:rPr>
                <w:rtl w:val="0"/>
              </w:rPr>
              <w:t xml:space="preserve">4.56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0">
            <w:pPr>
              <w:spacing w:after="240" w:before="240" w:line="480" w:lineRule="auto"/>
              <w:jc w:val="both"/>
              <w:rPr/>
            </w:pPr>
            <w:r w:rsidDel="00000000" w:rsidR="00000000" w:rsidRPr="00000000">
              <w:rPr>
                <w:rtl w:val="0"/>
              </w:rPr>
              <w:t xml:space="preserve">Excellent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1">
            <w:pPr>
              <w:spacing w:after="240" w:before="240" w:line="480" w:lineRule="auto"/>
              <w:jc w:val="both"/>
              <w:rPr/>
            </w:pPr>
            <w:r w:rsidDel="00000000" w:rsidR="00000000" w:rsidRPr="00000000">
              <w:rPr>
                <w:rtl w:val="0"/>
              </w:rPr>
              <w:t xml:space="preserve">Buttons, icons, and labels were clearly visible and functional.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2">
            <w:pPr>
              <w:spacing w:after="240" w:before="240" w:line="480" w:lineRule="auto"/>
              <w:jc w:val="both"/>
              <w:rPr/>
            </w:pPr>
            <w:r w:rsidDel="00000000" w:rsidR="00000000" w:rsidRPr="00000000">
              <w:rPr>
                <w:rtl w:val="0"/>
              </w:rPr>
              <w:t xml:space="preserve">4.81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3">
            <w:pPr>
              <w:spacing w:after="240" w:before="240" w:line="480" w:lineRule="auto"/>
              <w:jc w:val="both"/>
              <w:rPr/>
            </w:pPr>
            <w:r w:rsidDel="00000000" w:rsidR="00000000" w:rsidRPr="00000000">
              <w:rPr>
                <w:rtl w:val="0"/>
              </w:rPr>
              <w:t xml:space="preserve">Excellent</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4">
            <w:pPr>
              <w:spacing w:after="240" w:before="240" w:line="480" w:lineRule="auto"/>
              <w:jc w:val="both"/>
              <w:rPr/>
            </w:pPr>
            <w:r w:rsidDel="00000000" w:rsidR="00000000" w:rsidRPr="00000000">
              <w:rPr>
                <w:rtl w:val="0"/>
              </w:rPr>
              <w:t xml:space="preserve">The interface for creating and managing routes was clear.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5">
            <w:pPr>
              <w:spacing w:after="240" w:before="240" w:line="480" w:lineRule="auto"/>
              <w:jc w:val="both"/>
              <w:rPr/>
            </w:pPr>
            <w:r w:rsidDel="00000000" w:rsidR="00000000" w:rsidRPr="00000000">
              <w:rPr>
                <w:rtl w:val="0"/>
              </w:rPr>
              <w:t xml:space="preserve">4.62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6">
            <w:pPr>
              <w:spacing w:after="240" w:before="240" w:line="480" w:lineRule="auto"/>
              <w:jc w:val="both"/>
              <w:rPr/>
            </w:pPr>
            <w:r w:rsidDel="00000000" w:rsidR="00000000" w:rsidRPr="00000000">
              <w:rPr>
                <w:rtl w:val="0"/>
              </w:rPr>
              <w:t xml:space="preserve">Excellent</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7">
            <w:pPr>
              <w:spacing w:after="240" w:before="240" w:line="480" w:lineRule="auto"/>
              <w:jc w:val="both"/>
              <w:rPr/>
            </w:pPr>
            <w:r w:rsidDel="00000000" w:rsidR="00000000" w:rsidRPr="00000000">
              <w:rPr>
                <w:rtl w:val="0"/>
              </w:rPr>
              <w:t xml:space="preserve">I was able to register as a driver without any difficulty.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8">
            <w:pPr>
              <w:spacing w:after="240" w:before="240" w:line="480" w:lineRule="auto"/>
              <w:jc w:val="both"/>
              <w:rPr/>
            </w:pPr>
            <w:r w:rsidDel="00000000" w:rsidR="00000000" w:rsidRPr="00000000">
              <w:rPr>
                <w:rtl w:val="0"/>
              </w:rPr>
              <w:t xml:space="preserve">4.81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9">
            <w:pPr>
              <w:spacing w:after="240" w:before="240" w:line="480" w:lineRule="auto"/>
              <w:jc w:val="both"/>
              <w:rPr/>
            </w:pPr>
            <w:r w:rsidDel="00000000" w:rsidR="00000000" w:rsidRPr="00000000">
              <w:rPr>
                <w:rtl w:val="0"/>
              </w:rPr>
              <w:t xml:space="preserve">Excellent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A">
            <w:pPr>
              <w:spacing w:after="240" w:before="240" w:line="480" w:lineRule="auto"/>
              <w:jc w:val="both"/>
              <w:rPr/>
            </w:pPr>
            <w:r w:rsidDel="00000000" w:rsidR="00000000" w:rsidRPr="00000000">
              <w:rPr>
                <w:rtl w:val="0"/>
              </w:rPr>
              <w:t xml:space="preserve">The system generated a route polyline and estimated distance accurately.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B">
            <w:pPr>
              <w:spacing w:after="240" w:before="240" w:line="480" w:lineRule="auto"/>
              <w:jc w:val="both"/>
              <w:rPr/>
            </w:pPr>
            <w:r w:rsidDel="00000000" w:rsidR="00000000" w:rsidRPr="00000000">
              <w:rPr>
                <w:rtl w:val="0"/>
              </w:rPr>
              <w:t xml:space="preserve">4.69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C">
            <w:pPr>
              <w:spacing w:after="240" w:before="240" w:line="480" w:lineRule="auto"/>
              <w:jc w:val="both"/>
              <w:rPr/>
            </w:pPr>
            <w:r w:rsidDel="00000000" w:rsidR="00000000" w:rsidRPr="00000000">
              <w:rPr>
                <w:rtl w:val="0"/>
              </w:rPr>
              <w:t xml:space="preserve">Excellent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D">
            <w:pPr>
              <w:spacing w:after="240" w:before="240" w:line="480" w:lineRule="auto"/>
              <w:jc w:val="both"/>
              <w:rPr/>
            </w:pPr>
            <w:r w:rsidDel="00000000" w:rsidR="00000000" w:rsidRPr="00000000">
              <w:rPr>
                <w:rtl w:val="0"/>
              </w:rPr>
              <w:t xml:space="preserve">I received passenger ride requests along my published route.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E">
            <w:pPr>
              <w:spacing w:after="240" w:before="240" w:line="480" w:lineRule="auto"/>
              <w:jc w:val="both"/>
              <w:rPr/>
            </w:pPr>
            <w:r w:rsidDel="00000000" w:rsidR="00000000" w:rsidRPr="00000000">
              <w:rPr>
                <w:rtl w:val="0"/>
              </w:rPr>
              <w:t xml:space="preserve">4.69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F">
            <w:pPr>
              <w:spacing w:after="240" w:before="240" w:line="480" w:lineRule="auto"/>
              <w:jc w:val="both"/>
              <w:rPr/>
            </w:pPr>
            <w:r w:rsidDel="00000000" w:rsidR="00000000" w:rsidRPr="00000000">
              <w:rPr>
                <w:rtl w:val="0"/>
              </w:rPr>
              <w:t xml:space="preserve">Excellent</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0">
            <w:pPr>
              <w:spacing w:after="240" w:before="240" w:line="480" w:lineRule="auto"/>
              <w:jc w:val="both"/>
              <w:rPr/>
            </w:pPr>
            <w:r w:rsidDel="00000000" w:rsidR="00000000" w:rsidRPr="00000000">
              <w:rPr>
                <w:rtl w:val="0"/>
              </w:rPr>
              <w:t xml:space="preserve">I could accept, start, and complete rides successfully.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1">
            <w:pPr>
              <w:spacing w:after="240" w:before="240" w:line="480" w:lineRule="auto"/>
              <w:jc w:val="both"/>
              <w:rPr/>
            </w:pPr>
            <w:r w:rsidDel="00000000" w:rsidR="00000000" w:rsidRPr="00000000">
              <w:rPr>
                <w:rtl w:val="0"/>
              </w:rPr>
              <w:t xml:space="preserve">4.69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2">
            <w:pPr>
              <w:spacing w:after="240" w:before="240" w:line="480" w:lineRule="auto"/>
              <w:jc w:val="both"/>
              <w:rPr/>
            </w:pPr>
            <w:r w:rsidDel="00000000" w:rsidR="00000000" w:rsidRPr="00000000">
              <w:rPr>
                <w:rtl w:val="0"/>
              </w:rPr>
              <w:t xml:space="preserve">Excellent</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3">
            <w:pPr>
              <w:spacing w:after="240" w:before="240" w:line="480" w:lineRule="auto"/>
              <w:jc w:val="both"/>
              <w:rPr/>
            </w:pPr>
            <w:r w:rsidDel="00000000" w:rsidR="00000000" w:rsidRPr="00000000">
              <w:rPr>
                <w:rtl w:val="0"/>
              </w:rPr>
              <w:t xml:space="preserve">The map displayed my defined route accurately.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4">
            <w:pPr>
              <w:spacing w:after="240" w:before="240" w:line="480" w:lineRule="auto"/>
              <w:jc w:val="both"/>
              <w:rPr/>
            </w:pPr>
            <w:r w:rsidDel="00000000" w:rsidR="00000000" w:rsidRPr="00000000">
              <w:rPr>
                <w:rtl w:val="0"/>
              </w:rPr>
              <w:t xml:space="preserve">4.69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5">
            <w:pPr>
              <w:spacing w:after="240" w:before="240" w:line="480" w:lineRule="auto"/>
              <w:jc w:val="both"/>
              <w:rPr/>
            </w:pPr>
            <w:r w:rsidDel="00000000" w:rsidR="00000000" w:rsidRPr="00000000">
              <w:rPr>
                <w:rtl w:val="0"/>
              </w:rPr>
              <w:t xml:space="preserve">Excellent</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6">
            <w:pPr>
              <w:spacing w:after="240" w:before="240" w:line="480" w:lineRule="auto"/>
              <w:jc w:val="both"/>
              <w:rPr/>
            </w:pPr>
            <w:r w:rsidDel="00000000" w:rsidR="00000000" w:rsidRPr="00000000">
              <w:rPr>
                <w:rtl w:val="0"/>
              </w:rPr>
              <w:t xml:space="preserve">GPS accurately tracked my real-time location.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7">
            <w:pPr>
              <w:spacing w:after="240" w:before="240" w:line="480" w:lineRule="auto"/>
              <w:jc w:val="both"/>
              <w:rPr/>
            </w:pPr>
            <w:r w:rsidDel="00000000" w:rsidR="00000000" w:rsidRPr="00000000">
              <w:rPr>
                <w:rtl w:val="0"/>
              </w:rPr>
              <w:t xml:space="preserve">4.69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8">
            <w:pPr>
              <w:spacing w:after="240" w:before="240" w:line="480" w:lineRule="auto"/>
              <w:jc w:val="both"/>
              <w:rPr/>
            </w:pPr>
            <w:r w:rsidDel="00000000" w:rsidR="00000000" w:rsidRPr="00000000">
              <w:rPr>
                <w:rtl w:val="0"/>
              </w:rPr>
              <w:t xml:space="preserve">Excellent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9">
            <w:pPr>
              <w:spacing w:after="240" w:before="240" w:line="480" w:lineRule="auto"/>
              <w:jc w:val="both"/>
              <w:rPr/>
            </w:pPr>
            <w:r w:rsidDel="00000000" w:rsidR="00000000" w:rsidRPr="00000000">
              <w:rPr>
                <w:rtl w:val="0"/>
              </w:rPr>
              <w:t xml:space="preserve">The app helped me locate passengers along my route efficiently.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A">
            <w:pPr>
              <w:spacing w:after="240" w:before="240" w:line="480" w:lineRule="auto"/>
              <w:jc w:val="both"/>
              <w:rPr/>
            </w:pPr>
            <w:r w:rsidDel="00000000" w:rsidR="00000000" w:rsidRPr="00000000">
              <w:rPr>
                <w:rtl w:val="0"/>
              </w:rPr>
              <w:t xml:space="preserve">4.50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B">
            <w:pPr>
              <w:spacing w:after="240" w:before="240" w:line="480" w:lineRule="auto"/>
              <w:jc w:val="both"/>
              <w:rPr/>
            </w:pPr>
            <w:r w:rsidDel="00000000" w:rsidR="00000000" w:rsidRPr="00000000">
              <w:rPr>
                <w:rtl w:val="0"/>
              </w:rPr>
              <w:t xml:space="preserve">Excellent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C">
            <w:pPr>
              <w:spacing w:after="240" w:before="240" w:line="480" w:lineRule="auto"/>
              <w:jc w:val="both"/>
              <w:rPr/>
            </w:pPr>
            <w:r w:rsidDel="00000000" w:rsidR="00000000" w:rsidRPr="00000000">
              <w:rPr>
                <w:b w:val="1"/>
                <w:rtl w:val="0"/>
              </w:rPr>
              <w:t xml:space="preserve">Overall Mean = 4.67 / 5.00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D">
            <w:pPr>
              <w:spacing w:after="240" w:before="240" w:line="480" w:lineRule="auto"/>
              <w:jc w:val="both"/>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E">
            <w:pPr>
              <w:spacing w:after="240" w:before="240" w:line="480" w:lineRule="auto"/>
              <w:jc w:val="both"/>
              <w:rPr/>
            </w:pPr>
            <w:r w:rsidDel="00000000" w:rsidR="00000000" w:rsidRPr="00000000">
              <w:rPr>
                <w:b w:val="1"/>
                <w:rtl w:val="0"/>
              </w:rPr>
              <w:t xml:space="preserve">Excellent / Fully Functional</w:t>
            </w:r>
            <w:r w:rsidDel="00000000" w:rsidR="00000000" w:rsidRPr="00000000">
              <w:rPr>
                <w:rtl w:val="0"/>
              </w:rPr>
            </w:r>
          </w:p>
        </w:tc>
      </w:tr>
    </w:tbl>
    <w:p w:rsidR="00000000" w:rsidDel="00000000" w:rsidP="00000000" w:rsidRDefault="00000000" w:rsidRPr="00000000" w14:paraId="0000040F">
      <w:pPr>
        <w:spacing w:after="240" w:before="240" w:line="480" w:lineRule="auto"/>
        <w:jc w:val="center"/>
        <w:rPr>
          <w:i w:val="1"/>
        </w:rPr>
      </w:pPr>
      <w:r w:rsidDel="00000000" w:rsidR="00000000" w:rsidRPr="00000000">
        <w:rPr>
          <w:i w:val="1"/>
          <w:rtl w:val="0"/>
        </w:rPr>
        <w:t xml:space="preserve">Table 4.4.2 - Core Feature Evaluation on the Driver End (n = 16)</w:t>
      </w:r>
    </w:p>
    <w:p w:rsidR="00000000" w:rsidDel="00000000" w:rsidP="00000000" w:rsidRDefault="00000000" w:rsidRPr="00000000" w14:paraId="00000410">
      <w:pPr>
        <w:spacing w:after="240" w:before="240" w:line="480" w:lineRule="auto"/>
        <w:jc w:val="center"/>
        <w:rPr>
          <w:i w:val="1"/>
        </w:rPr>
      </w:pPr>
      <w:r w:rsidDel="00000000" w:rsidR="00000000" w:rsidRPr="00000000">
        <w:rPr>
          <w:rtl w:val="0"/>
        </w:rPr>
      </w:r>
    </w:p>
    <w:p w:rsidR="00000000" w:rsidDel="00000000" w:rsidP="00000000" w:rsidRDefault="00000000" w:rsidRPr="00000000" w14:paraId="00000411">
      <w:pPr>
        <w:spacing w:after="240" w:before="240" w:line="480" w:lineRule="auto"/>
        <w:jc w:val="both"/>
        <w:rPr/>
      </w:pPr>
      <w:r w:rsidDel="00000000" w:rsidR="00000000" w:rsidRPr="00000000">
        <w:rPr>
          <w:rtl w:val="0"/>
        </w:rPr>
        <w:t xml:space="preserve">The driver evaluation also produced an </w:t>
      </w:r>
      <w:r w:rsidDel="00000000" w:rsidR="00000000" w:rsidRPr="00000000">
        <w:rPr>
          <w:b w:val="1"/>
          <w:rtl w:val="0"/>
        </w:rPr>
        <w:t xml:space="preserve">overall mean of 4.67</w:t>
      </w:r>
      <w:r w:rsidDel="00000000" w:rsidR="00000000" w:rsidRPr="00000000">
        <w:rPr>
          <w:rtl w:val="0"/>
        </w:rPr>
        <w:t xml:space="preserve">, categorized as </w:t>
      </w:r>
      <w:r w:rsidDel="00000000" w:rsidR="00000000" w:rsidRPr="00000000">
        <w:rPr>
          <w:i w:val="1"/>
          <w:rtl w:val="0"/>
        </w:rPr>
        <w:t xml:space="preserve">Excellent</w:t>
      </w:r>
      <w:r w:rsidDel="00000000" w:rsidR="00000000" w:rsidRPr="00000000">
        <w:rPr>
          <w:rtl w:val="0"/>
        </w:rPr>
        <w:t xml:space="preserve">. Respondents agreed that the interface was clear and intuitive (M = 4.81) and that route creation and management features were functional and accurate (M = 4.62 – 4.69). Drivers highlighted that GPS tracking and map integration were reliable (M = 4.69), providing a smooth real-time navigation experience. Furthermore, ride request notifications and status transitions performed accurately across the test sessions.</w:t>
      </w:r>
    </w:p>
    <w:p w:rsidR="00000000" w:rsidDel="00000000" w:rsidP="00000000" w:rsidRDefault="00000000" w:rsidRPr="00000000" w14:paraId="00000412">
      <w:pPr>
        <w:spacing w:after="240" w:before="240" w:line="480" w:lineRule="auto"/>
        <w:jc w:val="both"/>
        <w:rPr/>
      </w:pPr>
      <w:r w:rsidDel="00000000" w:rsidR="00000000" w:rsidRPr="00000000">
        <w:rPr>
          <w:rtl w:val="0"/>
        </w:rPr>
        <w:t xml:space="preserve">These results confirm that GoDavao’s driver module met all functional and usability benchmarks under the ISO/IEC 25010 quality model, particularly in </w:t>
      </w:r>
      <w:r w:rsidDel="00000000" w:rsidR="00000000" w:rsidRPr="00000000">
        <w:rPr>
          <w:i w:val="1"/>
          <w:rtl w:val="0"/>
        </w:rPr>
        <w:t xml:space="preserve">reliability</w:t>
      </w:r>
      <w:r w:rsidDel="00000000" w:rsidR="00000000" w:rsidRPr="00000000">
        <w:rPr>
          <w:rtl w:val="0"/>
        </w:rPr>
        <w:t xml:space="preserve"> and </w:t>
      </w:r>
      <w:r w:rsidDel="00000000" w:rsidR="00000000" w:rsidRPr="00000000">
        <w:rPr>
          <w:i w:val="1"/>
          <w:rtl w:val="0"/>
        </w:rPr>
        <w:t xml:space="preserve">performance efficiency</w:t>
      </w:r>
      <w:r w:rsidDel="00000000" w:rsidR="00000000" w:rsidRPr="00000000">
        <w:rPr>
          <w:rtl w:val="0"/>
        </w:rPr>
        <w:t xml:space="preserve">. The high scores for registration (M = 4.81) and button clarity (M = 4.81) indicate a consistent and accessible workflow that minimizes driver friction during operation. From a TAM perspective, the drivers’ responses reflect positive </w:t>
      </w:r>
      <w:r w:rsidDel="00000000" w:rsidR="00000000" w:rsidRPr="00000000">
        <w:rPr>
          <w:i w:val="1"/>
          <w:rtl w:val="0"/>
        </w:rPr>
        <w:t xml:space="preserve">Perceived Usefulness</w:t>
      </w:r>
      <w:r w:rsidDel="00000000" w:rsidR="00000000" w:rsidRPr="00000000">
        <w:rPr>
          <w:rtl w:val="0"/>
        </w:rPr>
        <w:t xml:space="preserve"> and </w:t>
      </w:r>
      <w:r w:rsidDel="00000000" w:rsidR="00000000" w:rsidRPr="00000000">
        <w:rPr>
          <w:i w:val="1"/>
          <w:rtl w:val="0"/>
        </w:rPr>
        <w:t xml:space="preserve">Ease of Use</w:t>
      </w:r>
      <w:r w:rsidDel="00000000" w:rsidR="00000000" w:rsidRPr="00000000">
        <w:rPr>
          <w:rtl w:val="0"/>
        </w:rPr>
        <w:t xml:space="preserve">, suggesting that the app enhances their ability to locate and complete rides efficiently.</w:t>
      </w:r>
    </w:p>
    <w:p w:rsidR="00000000" w:rsidDel="00000000" w:rsidP="00000000" w:rsidRDefault="00000000" w:rsidRPr="00000000" w14:paraId="00000413">
      <w:pPr>
        <w:pStyle w:val="Heading3"/>
        <w:spacing w:after="240" w:before="240" w:line="480" w:lineRule="auto"/>
        <w:jc w:val="both"/>
        <w:rPr/>
      </w:pPr>
      <w:bookmarkStart w:colFirst="0" w:colLast="0" w:name="_h068xuevcb88" w:id="72"/>
      <w:bookmarkEnd w:id="72"/>
      <w:r w:rsidDel="00000000" w:rsidR="00000000" w:rsidRPr="00000000">
        <w:rPr>
          <w:rtl w:val="0"/>
        </w:rPr>
        <w:t xml:space="preserve">Computation Benchmarking </w:t>
      </w:r>
    </w:p>
    <w:tbl>
      <w:tblPr>
        <w:tblStyle w:val="Table12"/>
        <w:tblW w:w="10755.0"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1215"/>
        <w:gridCol w:w="945"/>
        <w:gridCol w:w="1050"/>
        <w:gridCol w:w="960"/>
        <w:gridCol w:w="1560"/>
        <w:gridCol w:w="945"/>
        <w:gridCol w:w="2250"/>
        <w:tblGridChange w:id="0">
          <w:tblGrid>
            <w:gridCol w:w="1830"/>
            <w:gridCol w:w="1215"/>
            <w:gridCol w:w="945"/>
            <w:gridCol w:w="1050"/>
            <w:gridCol w:w="960"/>
            <w:gridCol w:w="1560"/>
            <w:gridCol w:w="945"/>
            <w:gridCol w:w="2250"/>
          </w:tblGrid>
        </w:tblGridChange>
      </w:tblGrid>
      <w:tr>
        <w:trPr>
          <w:cantSplit w:val="0"/>
          <w:trHeight w:val="13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4">
            <w:pPr>
              <w:spacing w:after="240" w:before="240" w:line="480" w:lineRule="auto"/>
              <w:jc w:val="center"/>
              <w:rPr>
                <w:b w:val="1"/>
              </w:rPr>
            </w:pPr>
            <w:r w:rsidDel="00000000" w:rsidR="00000000" w:rsidRPr="00000000">
              <w:rPr>
                <w:b w:val="1"/>
                <w:rtl w:val="0"/>
              </w:rPr>
              <w:t xml:space="preserve">Platform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5">
            <w:pPr>
              <w:spacing w:after="240" w:before="240" w:line="480" w:lineRule="auto"/>
              <w:jc w:val="center"/>
              <w:rPr>
                <w:b w:val="1"/>
              </w:rPr>
            </w:pPr>
            <w:r w:rsidDel="00000000" w:rsidR="00000000" w:rsidRPr="00000000">
              <w:rPr>
                <w:b w:val="1"/>
                <w:rtl w:val="0"/>
              </w:rPr>
              <w:t xml:space="preserve">Base Fare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6">
            <w:pPr>
              <w:spacing w:after="240" w:before="240" w:line="480" w:lineRule="auto"/>
              <w:jc w:val="center"/>
              <w:rPr>
                <w:b w:val="1"/>
              </w:rPr>
            </w:pPr>
            <w:r w:rsidDel="00000000" w:rsidR="00000000" w:rsidRPr="00000000">
              <w:rPr>
                <w:b w:val="1"/>
                <w:rtl w:val="0"/>
              </w:rPr>
              <w:t xml:space="preserve">Rate per km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7">
            <w:pPr>
              <w:spacing w:after="240" w:before="240" w:line="480" w:lineRule="auto"/>
              <w:jc w:val="center"/>
              <w:rPr>
                <w:b w:val="1"/>
              </w:rPr>
            </w:pPr>
            <w:r w:rsidDel="00000000" w:rsidR="00000000" w:rsidRPr="00000000">
              <w:rPr>
                <w:b w:val="1"/>
                <w:rtl w:val="0"/>
              </w:rPr>
              <w:t xml:space="preserve">Rate per min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8">
            <w:pPr>
              <w:spacing w:after="240" w:before="240" w:line="480" w:lineRule="auto"/>
              <w:jc w:val="center"/>
              <w:rPr>
                <w:b w:val="1"/>
              </w:rPr>
            </w:pPr>
            <w:r w:rsidDel="00000000" w:rsidR="00000000" w:rsidRPr="00000000">
              <w:rPr>
                <w:b w:val="1"/>
                <w:rtl w:val="0"/>
              </w:rPr>
              <w:t xml:space="preserve">Booking Fee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9">
            <w:pPr>
              <w:spacing w:after="240" w:before="240" w:line="480" w:lineRule="auto"/>
              <w:jc w:val="center"/>
              <w:rPr>
                <w:b w:val="1"/>
              </w:rPr>
            </w:pPr>
            <w:r w:rsidDel="00000000" w:rsidR="00000000" w:rsidRPr="00000000">
              <w:rPr>
                <w:b w:val="1"/>
                <w:rtl w:val="0"/>
              </w:rPr>
              <w:t xml:space="preserve">Dynamic / Surge Range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A">
            <w:pPr>
              <w:spacing w:after="240" w:before="240" w:line="480" w:lineRule="auto"/>
              <w:jc w:val="center"/>
              <w:rPr>
                <w:b w:val="1"/>
              </w:rPr>
            </w:pPr>
            <w:r w:rsidDel="00000000" w:rsidR="00000000" w:rsidRPr="00000000">
              <w:rPr>
                <w:b w:val="1"/>
                <w:rtl w:val="0"/>
              </w:rPr>
              <w:t xml:space="preserve">Platform Fee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B">
            <w:pPr>
              <w:spacing w:after="240" w:before="240" w:line="480" w:lineRule="auto"/>
              <w:jc w:val="center"/>
              <w:rPr>
                <w:b w:val="1"/>
              </w:rPr>
            </w:pPr>
            <w:r w:rsidDel="00000000" w:rsidR="00000000" w:rsidRPr="00000000">
              <w:rPr>
                <w:b w:val="1"/>
                <w:rtl w:val="0"/>
              </w:rPr>
              <w:t xml:space="preserve">Source</w:t>
            </w:r>
          </w:p>
        </w:tc>
      </w:tr>
      <w:tr>
        <w:trPr>
          <w:cantSplit w:val="0"/>
          <w:trHeight w:val="13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C">
            <w:pPr>
              <w:spacing w:after="240" w:before="240" w:line="480" w:lineRule="auto"/>
              <w:jc w:val="both"/>
              <w:rPr>
                <w:b w:val="1"/>
              </w:rPr>
            </w:pPr>
            <w:r w:rsidDel="00000000" w:rsidR="00000000" w:rsidRPr="00000000">
              <w:rPr>
                <w:b w:val="1"/>
                <w:rtl w:val="0"/>
              </w:rPr>
              <w:t xml:space="preserve">Grab PH (2024)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D">
            <w:pPr>
              <w:spacing w:after="240" w:before="240" w:line="480" w:lineRule="auto"/>
              <w:jc w:val="both"/>
              <w:rPr/>
            </w:pPr>
            <w:r w:rsidDel="00000000" w:rsidR="00000000" w:rsidRPr="00000000">
              <w:rPr>
                <w:rtl w:val="0"/>
              </w:rPr>
              <w:t xml:space="preserve">40 – 50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E">
            <w:pPr>
              <w:spacing w:after="240" w:before="240" w:line="480" w:lineRule="auto"/>
              <w:jc w:val="both"/>
              <w:rPr/>
            </w:pPr>
            <w:r w:rsidDel="00000000" w:rsidR="00000000" w:rsidRPr="00000000">
              <w:rPr>
                <w:rtl w:val="0"/>
              </w:rPr>
              <w:t xml:space="preserve">13 – 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F">
            <w:pPr>
              <w:spacing w:after="240" w:before="240" w:line="480" w:lineRule="auto"/>
              <w:jc w:val="both"/>
              <w:rPr/>
            </w:pPr>
            <w:r w:rsidDel="00000000" w:rsidR="00000000" w:rsidRPr="00000000">
              <w:rPr>
                <w:rtl w:val="0"/>
              </w:rPr>
              <w:t xml:space="preserve">2.0 – 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0">
            <w:pPr>
              <w:spacing w:after="240" w:before="240" w:line="480" w:lineRule="auto"/>
              <w:jc w:val="both"/>
              <w:rPr/>
            </w:pPr>
            <w:r w:rsidDel="00000000" w:rsidR="00000000" w:rsidRPr="00000000">
              <w:rPr>
                <w:rtl w:val="0"/>
              </w:rPr>
              <w:t xml:space="preserve">18 – 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1">
            <w:pPr>
              <w:spacing w:after="240" w:before="240" w:line="480" w:lineRule="auto"/>
              <w:jc w:val="both"/>
              <w:rPr/>
            </w:pPr>
            <w:r w:rsidDel="00000000" w:rsidR="00000000" w:rsidRPr="00000000">
              <w:rPr>
                <w:rtl w:val="0"/>
              </w:rPr>
              <w:t xml:space="preserve">1.0× – 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2">
            <w:pPr>
              <w:spacing w:after="240" w:before="240" w:line="480" w:lineRule="auto"/>
              <w:jc w:val="both"/>
              <w:rPr/>
            </w:pPr>
            <w:r w:rsidDel="00000000" w:rsidR="00000000" w:rsidRPr="00000000">
              <w:rPr>
                <w:rtl w:val="0"/>
              </w:rPr>
              <w:t xml:space="preserve">~20 %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3">
            <w:pPr>
              <w:spacing w:after="240" w:before="240" w:line="480" w:lineRule="auto"/>
              <w:jc w:val="both"/>
              <w:rPr/>
            </w:pPr>
            <w:r w:rsidDel="00000000" w:rsidR="00000000" w:rsidRPr="00000000">
              <w:rPr>
                <w:rtl w:val="0"/>
              </w:rPr>
              <w:t xml:space="preserve">Grab Philippines Fare Guide 2024 [1]; LTFRB TNC Rates 2023 </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4">
            <w:pPr>
              <w:spacing w:after="240" w:before="240" w:line="480" w:lineRule="auto"/>
              <w:jc w:val="both"/>
              <w:rPr>
                <w:b w:val="1"/>
              </w:rPr>
            </w:pPr>
            <w:r w:rsidDel="00000000" w:rsidR="00000000" w:rsidRPr="00000000">
              <w:rPr>
                <w:b w:val="1"/>
                <w:rtl w:val="0"/>
              </w:rPr>
              <w:t xml:space="preserve">JoyRide PH (2024)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5">
            <w:pPr>
              <w:spacing w:after="240" w:before="240" w:line="480" w:lineRule="auto"/>
              <w:jc w:val="both"/>
              <w:rPr/>
            </w:pPr>
            <w:r w:rsidDel="00000000" w:rsidR="00000000" w:rsidRPr="00000000">
              <w:rPr>
                <w:rtl w:val="0"/>
              </w:rPr>
              <w:t xml:space="preserve">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6">
            <w:pPr>
              <w:spacing w:after="240" w:before="240" w:line="480" w:lineRule="auto"/>
              <w:jc w:val="both"/>
              <w:rPr/>
            </w:pPr>
            <w:r w:rsidDel="00000000" w:rsidR="00000000" w:rsidRPr="00000000">
              <w:rPr>
                <w:rtl w:val="0"/>
              </w:rPr>
              <w:t xml:space="preserve">12 – 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7">
            <w:pPr>
              <w:spacing w:after="240" w:before="240" w:line="480" w:lineRule="auto"/>
              <w:jc w:val="both"/>
              <w:rPr/>
            </w:pPr>
            <w:r w:rsidDel="00000000" w:rsidR="00000000" w:rsidRPr="00000000">
              <w:rPr>
                <w:rtl w:val="0"/>
              </w:rPr>
              <w:t xml:space="preserve">1.5 – 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8">
            <w:pPr>
              <w:spacing w:after="240" w:before="240" w:line="480" w:lineRule="auto"/>
              <w:jc w:val="both"/>
              <w:rPr/>
            </w:pPr>
            <w:r w:rsidDel="00000000" w:rsidR="00000000" w:rsidRPr="00000000">
              <w:rPr>
                <w:rtl w:val="0"/>
              </w:rPr>
              <w:t xml:space="preserv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9">
            <w:pPr>
              <w:spacing w:after="240" w:before="240" w:line="480" w:lineRule="auto"/>
              <w:jc w:val="both"/>
              <w:rPr/>
            </w:pPr>
            <w:r w:rsidDel="00000000" w:rsidR="00000000" w:rsidRPr="00000000">
              <w:rPr>
                <w:rtl w:val="0"/>
              </w:rPr>
              <w:t xml:space="preserve">1.0× – 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A">
            <w:pPr>
              <w:spacing w:after="240" w:before="240" w:line="480" w:lineRule="auto"/>
              <w:jc w:val="both"/>
              <w:rPr/>
            </w:pPr>
            <w:r w:rsidDel="00000000" w:rsidR="00000000" w:rsidRPr="00000000">
              <w:rPr>
                <w:rtl w:val="0"/>
              </w:rPr>
              <w:t xml:space="preserve">15 %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B">
            <w:pPr>
              <w:spacing w:after="240" w:before="240" w:line="480" w:lineRule="auto"/>
              <w:jc w:val="both"/>
              <w:rPr/>
            </w:pPr>
            <w:r w:rsidDel="00000000" w:rsidR="00000000" w:rsidRPr="00000000">
              <w:rPr>
                <w:rtl w:val="0"/>
              </w:rPr>
              <w:t xml:space="preserve">JoyRide PH Pricing Policy </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C">
            <w:pPr>
              <w:spacing w:after="240" w:before="240" w:line="480" w:lineRule="auto"/>
              <w:jc w:val="both"/>
              <w:rPr>
                <w:b w:val="1"/>
              </w:rPr>
            </w:pPr>
            <w:r w:rsidDel="00000000" w:rsidR="00000000" w:rsidRPr="00000000">
              <w:rPr>
                <w:b w:val="1"/>
                <w:rtl w:val="0"/>
              </w:rPr>
              <w:t xml:space="preserve">Angkas (Motorcycle)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D">
            <w:pPr>
              <w:spacing w:after="240" w:before="240" w:line="480" w:lineRule="auto"/>
              <w:jc w:val="both"/>
              <w:rPr/>
            </w:pPr>
            <w:r w:rsidDel="00000000" w:rsidR="00000000" w:rsidRPr="00000000">
              <w:rPr>
                <w:rtl w:val="0"/>
              </w:rPr>
              <w:t xml:space="preserve">30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E">
            <w:pPr>
              <w:spacing w:after="240" w:before="240" w:line="480" w:lineRule="auto"/>
              <w:jc w:val="both"/>
              <w:rPr/>
            </w:pPr>
            <w:r w:rsidDel="00000000" w:rsidR="00000000" w:rsidRPr="00000000">
              <w:rPr>
                <w:rtl w:val="0"/>
              </w:rPr>
              <w:t xml:space="preserve">10 – 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F">
            <w:pPr>
              <w:spacing w:after="240" w:before="240" w:line="480" w:lineRule="auto"/>
              <w:jc w:val="both"/>
              <w:rPr/>
            </w:pPr>
            <w:r w:rsidDel="00000000" w:rsidR="00000000" w:rsidRPr="00000000">
              <w:rPr>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0">
            <w:pPr>
              <w:spacing w:after="240" w:before="240" w:line="480" w:lineRule="auto"/>
              <w:jc w:val="both"/>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1">
            <w:pPr>
              <w:spacing w:after="240" w:before="240" w:line="480" w:lineRule="auto"/>
              <w:jc w:val="both"/>
              <w:rPr/>
            </w:pPr>
            <w:r w:rsidDel="00000000" w:rsidR="00000000" w:rsidRPr="00000000">
              <w:rPr>
                <w:rtl w:val="0"/>
              </w:rPr>
              <w:t xml:space="preserve">1.0× – 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2">
            <w:pPr>
              <w:spacing w:after="240" w:before="240" w:line="480" w:lineRule="auto"/>
              <w:jc w:val="both"/>
              <w:rPr/>
            </w:pPr>
            <w:r w:rsidDel="00000000" w:rsidR="00000000" w:rsidRPr="00000000">
              <w:rPr>
                <w:rtl w:val="0"/>
              </w:rPr>
              <w:t xml:space="preserve">20 %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3">
            <w:pPr>
              <w:spacing w:after="240" w:before="240" w:line="480" w:lineRule="auto"/>
              <w:jc w:val="both"/>
              <w:rPr/>
            </w:pPr>
            <w:r w:rsidDel="00000000" w:rsidR="00000000" w:rsidRPr="00000000">
              <w:rPr>
                <w:rtl w:val="0"/>
              </w:rPr>
              <w:t xml:space="preserve">Angkas Fare Matrix (LTFRB 2023) </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4">
            <w:pPr>
              <w:spacing w:after="240" w:before="240" w:line="480" w:lineRule="auto"/>
              <w:jc w:val="both"/>
              <w:rPr>
                <w:b w:val="1"/>
              </w:rPr>
            </w:pPr>
            <w:r w:rsidDel="00000000" w:rsidR="00000000" w:rsidRPr="00000000">
              <w:rPr>
                <w:b w:val="1"/>
                <w:rtl w:val="0"/>
              </w:rPr>
              <w:t xml:space="preserve">Maxim PH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5">
            <w:pPr>
              <w:spacing w:after="240" w:before="240" w:line="480" w:lineRule="auto"/>
              <w:jc w:val="both"/>
              <w:rPr/>
            </w:pPr>
            <w:r w:rsidDel="00000000" w:rsidR="00000000" w:rsidRPr="00000000">
              <w:rPr>
                <w:rtl w:val="0"/>
              </w:rPr>
              <w:t xml:space="preserve">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6">
            <w:pPr>
              <w:spacing w:after="240" w:before="240" w:line="480" w:lineRule="auto"/>
              <w:jc w:val="both"/>
              <w:rPr/>
            </w:pPr>
            <w:r w:rsidDel="00000000" w:rsidR="00000000" w:rsidRPr="00000000">
              <w:rPr>
                <w:rtl w:val="0"/>
              </w:rPr>
              <w:t xml:space="preserve">11 – 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7">
            <w:pPr>
              <w:spacing w:after="240" w:before="240" w:line="480" w:lineRule="auto"/>
              <w:jc w:val="both"/>
              <w:rPr/>
            </w:pPr>
            <w:r w:rsidDel="00000000" w:rsidR="00000000" w:rsidRPr="00000000">
              <w:rPr>
                <w:rtl w:val="0"/>
              </w:rPr>
              <w:t xml:space="preserve">1.0 – 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8">
            <w:pPr>
              <w:spacing w:after="240" w:before="240" w:line="480" w:lineRule="auto"/>
              <w:jc w:val="both"/>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9">
            <w:pPr>
              <w:spacing w:after="240" w:before="240" w:line="480" w:lineRule="auto"/>
              <w:jc w:val="both"/>
              <w:rPr/>
            </w:pPr>
            <w:r w:rsidDel="00000000" w:rsidR="00000000" w:rsidRPr="00000000">
              <w:rPr>
                <w:rtl w:val="0"/>
              </w:rPr>
              <w:t xml:space="preserve">0.9× – 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A">
            <w:pPr>
              <w:spacing w:after="240" w:before="240" w:line="480" w:lineRule="auto"/>
              <w:jc w:val="both"/>
              <w:rPr/>
            </w:pPr>
            <w:r w:rsidDel="00000000" w:rsidR="00000000" w:rsidRPr="00000000">
              <w:rPr>
                <w:rtl w:val="0"/>
              </w:rPr>
              <w:t xml:space="preserve">15 %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B">
            <w:pPr>
              <w:spacing w:after="240" w:before="240" w:line="480" w:lineRule="auto"/>
              <w:jc w:val="both"/>
              <w:rPr/>
            </w:pPr>
            <w:r w:rsidDel="00000000" w:rsidR="00000000" w:rsidRPr="00000000">
              <w:rPr>
                <w:rtl w:val="0"/>
              </w:rPr>
              <w:t xml:space="preserve">Maxim App Fare Estimator (2024) </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C">
            <w:pPr>
              <w:spacing w:after="240" w:before="240" w:line="480" w:lineRule="auto"/>
              <w:jc w:val="both"/>
              <w:rPr>
                <w:b w:val="1"/>
              </w:rPr>
            </w:pPr>
            <w:r w:rsidDel="00000000" w:rsidR="00000000" w:rsidRPr="00000000">
              <w:rPr>
                <w:b w:val="1"/>
                <w:rtl w:val="0"/>
              </w:rPr>
              <w:t xml:space="preserve">GoDavao (Prototype)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D">
            <w:pPr>
              <w:spacing w:after="240" w:before="240" w:line="480" w:lineRule="auto"/>
              <w:jc w:val="both"/>
              <w:rPr/>
            </w:pPr>
            <w:r w:rsidDel="00000000" w:rsidR="00000000" w:rsidRPr="00000000">
              <w:rPr>
                <w:rtl w:val="0"/>
              </w:rPr>
              <w:t xml:space="preserve">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E">
            <w:pPr>
              <w:spacing w:after="240" w:before="240" w:line="480" w:lineRule="auto"/>
              <w:jc w:val="both"/>
              <w:rPr/>
            </w:pPr>
            <w:r w:rsidDel="00000000" w:rsidR="00000000" w:rsidRPr="00000000">
              <w:rPr>
                <w:rtl w:val="0"/>
              </w:rPr>
              <w:t xml:space="preserv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F">
            <w:pPr>
              <w:spacing w:after="240" w:before="240" w:line="480" w:lineRule="auto"/>
              <w:jc w:val="both"/>
              <w:rPr/>
            </w:pPr>
            <w:r w:rsidDel="00000000" w:rsidR="00000000" w:rsidRPr="00000000">
              <w:rPr>
                <w:rtl w:val="0"/>
              </w:rPr>
              <w:t xml:space="preserve">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0">
            <w:pPr>
              <w:spacing w:after="240" w:before="240" w:line="480" w:lineRule="auto"/>
              <w:jc w:val="both"/>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1">
            <w:pPr>
              <w:spacing w:after="240" w:before="240" w:line="480" w:lineRule="auto"/>
              <w:jc w:val="both"/>
              <w:rPr/>
            </w:pPr>
            <w:r w:rsidDel="00000000" w:rsidR="00000000" w:rsidRPr="00000000">
              <w:rPr>
                <w:rtl w:val="0"/>
              </w:rPr>
              <w:t xml:space="preserve">0.7× – 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2">
            <w:pPr>
              <w:spacing w:after="240" w:before="240" w:line="480" w:lineRule="auto"/>
              <w:jc w:val="both"/>
              <w:rPr/>
            </w:pPr>
            <w:r w:rsidDel="00000000" w:rsidR="00000000" w:rsidRPr="00000000">
              <w:rPr>
                <w:rtl w:val="0"/>
              </w:rPr>
              <w:t xml:space="preserve">15 %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3">
            <w:pPr>
              <w:spacing w:after="240" w:before="240" w:line="480" w:lineRule="auto"/>
              <w:jc w:val="both"/>
              <w:rPr/>
            </w:pPr>
            <w:r w:rsidDel="00000000" w:rsidR="00000000" w:rsidRPr="00000000">
              <w:rPr>
                <w:rtl w:val="0"/>
              </w:rPr>
              <w:t xml:space="preserve">Present Study</w:t>
            </w:r>
          </w:p>
        </w:tc>
      </w:tr>
    </w:tbl>
    <w:p w:rsidR="00000000" w:rsidDel="00000000" w:rsidP="00000000" w:rsidRDefault="00000000" w:rsidRPr="00000000" w14:paraId="00000444">
      <w:pPr>
        <w:spacing w:after="240" w:before="240" w:line="480" w:lineRule="auto"/>
        <w:jc w:val="center"/>
        <w:rPr>
          <w:i w:val="1"/>
        </w:rPr>
      </w:pPr>
      <w:r w:rsidDel="00000000" w:rsidR="00000000" w:rsidRPr="00000000">
        <w:rPr>
          <w:i w:val="1"/>
          <w:rtl w:val="0"/>
        </w:rPr>
        <w:t xml:space="preserve">Table 4.4.3 - Computation Benchmarking</w:t>
      </w:r>
    </w:p>
    <w:p w:rsidR="00000000" w:rsidDel="00000000" w:rsidP="00000000" w:rsidRDefault="00000000" w:rsidRPr="00000000" w14:paraId="00000445">
      <w:pPr>
        <w:spacing w:after="240" w:before="240" w:line="480" w:lineRule="auto"/>
        <w:jc w:val="both"/>
        <w:rPr/>
      </w:pPr>
      <w:r w:rsidDel="00000000" w:rsidR="00000000" w:rsidRPr="00000000">
        <w:rPr>
          <w:rtl w:val="0"/>
        </w:rPr>
        <w:t xml:space="preserve">The GoDavao fare computation formula aligns closely with the LTFRB-approved TNC rate bands and Grab Philippines’ pricing model, confirming that its parameters are within industry norms. The base fare (₱ 25) and per-kilometer rate (₱ 14) fall squarely in the midpoint between Maxim PH and Grab PH, ensuring affordability while maintaining driver viability. The surge multiplier range (0.7 – 2.0×) reflects the elasticity applied by commercial platforms during peak hours or inclement weather, while the 15 % platform fee corresponds to industry averages for commission-based ride-sharing systems. Carpool discounts of 6 – 25 % are supported by empirical studies showing that shared mobility reduces per-capita cost and emissions by up to 20 %.</w:t>
      </w:r>
    </w:p>
    <w:p w:rsidR="00000000" w:rsidDel="00000000" w:rsidP="00000000" w:rsidRDefault="00000000" w:rsidRPr="00000000" w14:paraId="00000446">
      <w:pPr>
        <w:spacing w:after="240" w:before="240" w:line="480" w:lineRule="auto"/>
        <w:jc w:val="both"/>
        <w:rPr/>
      </w:pPr>
      <w:r w:rsidDel="00000000" w:rsidR="00000000" w:rsidRPr="00000000">
        <w:rPr>
          <w:rtl w:val="0"/>
        </w:rPr>
        <w:t xml:space="preserve">This benchmarking validates that GoDavao’s dynamic pricing logic is not arbitrary but grounded in transport-economic realism and regulatory alignment.</w:t>
      </w:r>
    </w:p>
    <w:p w:rsidR="00000000" w:rsidDel="00000000" w:rsidP="00000000" w:rsidRDefault="00000000" w:rsidRPr="00000000" w14:paraId="00000447">
      <w:pPr>
        <w:spacing w:after="240" w:before="240" w:line="480" w:lineRule="auto"/>
        <w:jc w:val="both"/>
        <w:rPr>
          <w:b w:val="1"/>
        </w:rPr>
      </w:pPr>
      <w:r w:rsidDel="00000000" w:rsidR="00000000" w:rsidRPr="00000000">
        <w:rPr>
          <w:rtl w:val="0"/>
        </w:rPr>
      </w:r>
    </w:p>
    <w:p w:rsidR="00000000" w:rsidDel="00000000" w:rsidP="00000000" w:rsidRDefault="00000000" w:rsidRPr="00000000" w14:paraId="00000448">
      <w:pPr>
        <w:spacing w:after="240" w:before="240" w:line="480" w:lineRule="auto"/>
        <w:jc w:val="both"/>
        <w:rPr/>
      </w:pPr>
      <w:r w:rsidDel="00000000" w:rsidR="00000000" w:rsidRPr="00000000">
        <w:rPr>
          <w:rtl w:val="0"/>
        </w:rPr>
      </w:r>
    </w:p>
    <w:p w:rsidR="00000000" w:rsidDel="00000000" w:rsidP="00000000" w:rsidRDefault="00000000" w:rsidRPr="00000000" w14:paraId="00000449">
      <w:pPr>
        <w:pStyle w:val="Heading3"/>
        <w:keepNext w:val="0"/>
        <w:keepLines w:val="0"/>
        <w:spacing w:before="280" w:line="480" w:lineRule="auto"/>
        <w:jc w:val="both"/>
        <w:rPr>
          <w:b w:val="1"/>
          <w:color w:val="000000"/>
          <w:sz w:val="22"/>
          <w:szCs w:val="22"/>
        </w:rPr>
      </w:pPr>
      <w:bookmarkStart w:colFirst="0" w:colLast="0" w:name="_n9noji9eui89" w:id="73"/>
      <w:bookmarkEnd w:id="73"/>
      <w:r w:rsidDel="00000000" w:rsidR="00000000" w:rsidRPr="00000000">
        <w:rPr>
          <w:b w:val="1"/>
          <w:color w:val="000000"/>
          <w:sz w:val="22"/>
          <w:szCs w:val="22"/>
          <w:rtl w:val="0"/>
        </w:rPr>
        <w:t xml:space="preserve">Discussion</w:t>
      </w:r>
    </w:p>
    <w:p w:rsidR="00000000" w:rsidDel="00000000" w:rsidP="00000000" w:rsidRDefault="00000000" w:rsidRPr="00000000" w14:paraId="0000044A">
      <w:pPr>
        <w:spacing w:after="240" w:before="240" w:line="480" w:lineRule="auto"/>
        <w:jc w:val="both"/>
        <w:rPr/>
      </w:pPr>
      <w:r w:rsidDel="00000000" w:rsidR="00000000" w:rsidRPr="00000000">
        <w:rPr>
          <w:rtl w:val="0"/>
        </w:rPr>
        <w:t xml:space="preserve">The consistently high ratings across both modules validate that GoDavao’s core functionalities are fully implemented and user-ready. Both drivers and passengers reported a smooth experience with registration, map navigation, and ride management, confirming the application’s alignment with IEEE 829-2008 testing standards and ISO/IEC 25010 criteria. The average scores of 4.67 for both roles denote an exceptional degree of user satisfaction and system stability. The data also suggest that the system’s interface design and functionality promote high </w:t>
      </w:r>
      <w:r w:rsidDel="00000000" w:rsidR="00000000" w:rsidRPr="00000000">
        <w:rPr>
          <w:i w:val="1"/>
          <w:rtl w:val="0"/>
        </w:rPr>
        <w:t xml:space="preserve">Behavioral Intention to Use</w:t>
      </w:r>
      <w:r w:rsidDel="00000000" w:rsidR="00000000" w:rsidRPr="00000000">
        <w:rPr>
          <w:rtl w:val="0"/>
        </w:rPr>
        <w:t xml:space="preserve">, a core determinant of technology adoption under the TAM framework.</w:t>
      </w:r>
    </w:p>
    <w:p w:rsidR="00000000" w:rsidDel="00000000" w:rsidP="00000000" w:rsidRDefault="00000000" w:rsidRPr="00000000" w14:paraId="0000044B">
      <w:pPr>
        <w:pStyle w:val="Heading2"/>
        <w:keepNext w:val="0"/>
        <w:keepLines w:val="0"/>
        <w:spacing w:after="80" w:line="480" w:lineRule="auto"/>
        <w:jc w:val="both"/>
        <w:rPr>
          <w:b w:val="1"/>
          <w:sz w:val="22"/>
          <w:szCs w:val="22"/>
        </w:rPr>
      </w:pPr>
      <w:bookmarkStart w:colFirst="0" w:colLast="0" w:name="_apmljxu1ifjo" w:id="74"/>
      <w:bookmarkEnd w:id="74"/>
      <w:r w:rsidDel="00000000" w:rsidR="00000000" w:rsidRPr="00000000">
        <w:rPr>
          <w:b w:val="1"/>
          <w:sz w:val="22"/>
          <w:szCs w:val="22"/>
          <w:rtl w:val="0"/>
        </w:rPr>
        <w:t xml:space="preserve">4.5 Objective 4 – To Integrate Map-Based Navigation and Geolocation Services</w:t>
      </w:r>
    </w:p>
    <w:p w:rsidR="00000000" w:rsidDel="00000000" w:rsidP="00000000" w:rsidRDefault="00000000" w:rsidRPr="00000000" w14:paraId="0000044C">
      <w:pPr>
        <w:spacing w:after="240" w:before="240" w:line="480" w:lineRule="auto"/>
        <w:jc w:val="both"/>
        <w:rPr/>
      </w:pPr>
      <w:r w:rsidDel="00000000" w:rsidR="00000000" w:rsidRPr="00000000">
        <w:rPr>
          <w:rtl w:val="0"/>
        </w:rPr>
        <w:t xml:space="preserve">This objective focused on evaluating the integration and performance of the map-based navigation and geolocation modules of the GoDavao application. These modules are fundamental to ensuring that both passengers and drivers can accurately locate pickup and drop-off points, visualize their routes, and monitor trip progress in real time. The navigation and mapping components were built using Google Maps API and integrated within Supabase’s real-time database to synchronize location updates between drivers and passengers. This section evaluates the effectiveness, responsiveness, and reliability of these components during the User Acceptance Testing (UAT).</w:t>
      </w:r>
    </w:p>
    <w:p w:rsidR="00000000" w:rsidDel="00000000" w:rsidP="00000000" w:rsidRDefault="00000000" w:rsidRPr="00000000" w14:paraId="0000044D">
      <w:pPr>
        <w:spacing w:after="240" w:before="240" w:line="480" w:lineRule="auto"/>
        <w:jc w:val="both"/>
        <w:rPr/>
      </w:pPr>
      <w:r w:rsidDel="00000000" w:rsidR="00000000" w:rsidRPr="00000000">
        <w:rPr>
          <w:rtl w:val="0"/>
        </w:rPr>
        <w:t xml:space="preserve">User Acceptance Testing was conducted among thirteen (13) passengers and sixteen (16) drivers. Respondents were asked to rate their experiences with map responsiveness, location accuracy, and the usability of the navigation interface on a five-point Likert scale ranging from 1 (Strongly Disagree) to 5 (Strongly Agree). The results were interpreted according to ISO/IEC 25010 quality attributes such as functional suitability, usability, reliability, and performance efficiency.</w:t>
      </w:r>
    </w:p>
    <w:p w:rsidR="00000000" w:rsidDel="00000000" w:rsidP="00000000" w:rsidRDefault="00000000" w:rsidRPr="00000000" w14:paraId="0000044E">
      <w:pPr>
        <w:spacing w:after="240" w:before="240" w:line="480" w:lineRule="auto"/>
        <w:jc w:val="both"/>
        <w:rPr/>
      </w:pPr>
      <w:r w:rsidDel="00000000" w:rsidR="00000000" w:rsidRPr="00000000">
        <w:rPr>
          <w:rtl w:val="0"/>
        </w:rPr>
        <w:t xml:space="preserve">The results for the passenger module revealed that the navigation and mapping features of GoDavao performed exceptionally well in terms of accuracy and usability. Respondents noted that their pickup and destination points were displayed correctly on the map and that the directions corresponded accurately to their input coordinates. The system effectively identified nearby drivers, allowing passengers to select and confirm rides efficiently. The map interface also responded smoothly to driver movement, maintaining up-to-date visual cues throughout the ride. These indicators were consistently rated Excellent by the respondents, with mean scores ranging between 4.54 and 4.77.</w:t>
      </w:r>
    </w:p>
    <w:p w:rsidR="00000000" w:rsidDel="00000000" w:rsidP="00000000" w:rsidRDefault="00000000" w:rsidRPr="00000000" w14:paraId="0000044F">
      <w:pPr>
        <w:spacing w:after="240" w:before="240" w:line="480" w:lineRule="auto"/>
        <w:jc w:val="both"/>
        <w:rPr>
          <w:b w:val="1"/>
        </w:rPr>
      </w:pPr>
      <w:r w:rsidDel="00000000" w:rsidR="00000000" w:rsidRPr="00000000">
        <w:rPr>
          <w:rtl w:val="0"/>
        </w:rPr>
      </w:r>
    </w:p>
    <w:p w:rsidR="00000000" w:rsidDel="00000000" w:rsidP="00000000" w:rsidRDefault="00000000" w:rsidRPr="00000000" w14:paraId="00000450">
      <w:pPr>
        <w:spacing w:after="240" w:before="240" w:line="480" w:lineRule="auto"/>
        <w:jc w:val="both"/>
        <w:rPr>
          <w:b w:val="1"/>
        </w:rPr>
      </w:pPr>
      <w:r w:rsidDel="00000000" w:rsidR="00000000" w:rsidRPr="00000000">
        <w:rPr>
          <w:rtl w:val="0"/>
        </w:rPr>
      </w:r>
    </w:p>
    <w:p w:rsidR="00000000" w:rsidDel="00000000" w:rsidP="00000000" w:rsidRDefault="00000000" w:rsidRPr="00000000" w14:paraId="00000451">
      <w:pPr>
        <w:spacing w:after="240" w:before="240" w:line="480" w:lineRule="auto"/>
        <w:jc w:val="both"/>
        <w:rPr>
          <w:b w:val="1"/>
        </w:rPr>
      </w:pPr>
      <w:r w:rsidDel="00000000" w:rsidR="00000000" w:rsidRPr="00000000">
        <w:rPr>
          <w:rtl w:val="0"/>
        </w:rPr>
      </w:r>
    </w:p>
    <w:p w:rsidR="00000000" w:rsidDel="00000000" w:rsidP="00000000" w:rsidRDefault="00000000" w:rsidRPr="00000000" w14:paraId="00000452">
      <w:pPr>
        <w:spacing w:after="240" w:before="240" w:line="480" w:lineRule="auto"/>
        <w:jc w:val="both"/>
        <w:rPr>
          <w:b w:val="1"/>
        </w:rPr>
      </w:pPr>
      <w:r w:rsidDel="00000000" w:rsidR="00000000" w:rsidRPr="00000000">
        <w:rPr>
          <w:rtl w:val="0"/>
        </w:rPr>
      </w:r>
    </w:p>
    <w:p w:rsidR="00000000" w:rsidDel="00000000" w:rsidP="00000000" w:rsidRDefault="00000000" w:rsidRPr="00000000" w14:paraId="00000453">
      <w:pPr>
        <w:spacing w:after="240" w:before="240" w:line="480" w:lineRule="auto"/>
        <w:jc w:val="both"/>
        <w:rPr>
          <w:b w:val="1"/>
        </w:rPr>
      </w:pPr>
      <w:r w:rsidDel="00000000" w:rsidR="00000000" w:rsidRPr="00000000">
        <w:rPr>
          <w:rtl w:val="0"/>
        </w:rPr>
      </w:r>
    </w:p>
    <w:p w:rsidR="00000000" w:rsidDel="00000000" w:rsidP="00000000" w:rsidRDefault="00000000" w:rsidRPr="00000000" w14:paraId="00000454">
      <w:pPr>
        <w:spacing w:after="240" w:before="240" w:line="480" w:lineRule="auto"/>
        <w:jc w:val="both"/>
        <w:rPr>
          <w:b w:val="1"/>
        </w:rPr>
      </w:pPr>
      <w:r w:rsidDel="00000000" w:rsidR="00000000" w:rsidRPr="00000000">
        <w:rPr>
          <w:rtl w:val="0"/>
        </w:rPr>
      </w:r>
    </w:p>
    <w:p w:rsidR="00000000" w:rsidDel="00000000" w:rsidP="00000000" w:rsidRDefault="00000000" w:rsidRPr="00000000" w14:paraId="00000455">
      <w:pPr>
        <w:spacing w:after="240" w:before="240" w:line="480" w:lineRule="auto"/>
        <w:jc w:val="both"/>
        <w:rPr>
          <w:b w:val="1"/>
        </w:rPr>
      </w:pPr>
      <w:r w:rsidDel="00000000" w:rsidR="00000000" w:rsidRPr="00000000">
        <w:rPr>
          <w:rtl w:val="0"/>
        </w:rPr>
      </w:r>
    </w:p>
    <w:p w:rsidR="00000000" w:rsidDel="00000000" w:rsidP="00000000" w:rsidRDefault="00000000" w:rsidRPr="00000000" w14:paraId="00000456">
      <w:pPr>
        <w:spacing w:line="480" w:lineRule="auto"/>
        <w:rPr>
          <w:b w:val="1"/>
        </w:rPr>
      </w:pPr>
      <w:r w:rsidDel="00000000" w:rsidR="00000000" w:rsidRPr="00000000">
        <w:rPr>
          <w:b w:val="1"/>
          <w:rtl w:val="0"/>
        </w:rPr>
        <w:t xml:space="preserve">UAT Results (supporting basis)</w:t>
      </w:r>
    </w:p>
    <w:tbl>
      <w:tblPr>
        <w:tblStyle w:val="Table13"/>
        <w:tblW w:w="92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7.5"/>
        <w:gridCol w:w="2317.5"/>
        <w:gridCol w:w="2317.5"/>
        <w:gridCol w:w="2317.5"/>
        <w:tblGridChange w:id="0">
          <w:tblGrid>
            <w:gridCol w:w="2317.5"/>
            <w:gridCol w:w="2317.5"/>
            <w:gridCol w:w="2317.5"/>
            <w:gridCol w:w="2317.5"/>
          </w:tblGrid>
        </w:tblGridChange>
      </w:tblGrid>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57">
            <w:pPr>
              <w:spacing w:after="240" w:before="240" w:line="480" w:lineRule="auto"/>
              <w:rPr>
                <w:b w:val="1"/>
              </w:rPr>
            </w:pPr>
            <w:r w:rsidDel="00000000" w:rsidR="00000000" w:rsidRPr="00000000">
              <w:rPr>
                <w:b w:val="1"/>
                <w:rtl w:val="0"/>
              </w:rPr>
              <w:t xml:space="preserve">Core Geolocation Function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58">
            <w:pPr>
              <w:spacing w:after="240" w:before="240" w:line="480" w:lineRule="auto"/>
              <w:rPr>
                <w:b w:val="1"/>
              </w:rPr>
            </w:pPr>
            <w:r w:rsidDel="00000000" w:rsidR="00000000" w:rsidRPr="00000000">
              <w:rPr>
                <w:b w:val="1"/>
                <w:rtl w:val="0"/>
              </w:rPr>
              <w:t xml:space="preserve">Supporting UAT Test Cases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59">
            <w:pPr>
              <w:spacing w:after="240" w:before="240" w:line="480" w:lineRule="auto"/>
              <w:rPr>
                <w:b w:val="1"/>
              </w:rPr>
            </w:pPr>
            <w:r w:rsidDel="00000000" w:rsidR="00000000" w:rsidRPr="00000000">
              <w:rPr>
                <w:b w:val="1"/>
                <w:rtl w:val="0"/>
              </w:rPr>
              <w:t xml:space="preserve">Description of Implementation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5A">
            <w:pPr>
              <w:spacing w:after="240" w:before="240" w:line="480" w:lineRule="auto"/>
              <w:rPr>
                <w:b w:val="1"/>
              </w:rPr>
            </w:pPr>
            <w:r w:rsidDel="00000000" w:rsidR="00000000" w:rsidRPr="00000000">
              <w:rPr>
                <w:b w:val="1"/>
                <w:rtl w:val="0"/>
              </w:rPr>
              <w:t xml:space="preserve">Quality Dimension / Framework</w:t>
            </w:r>
          </w:p>
        </w:tc>
      </w:tr>
      <w:tr>
        <w:trPr>
          <w:cantSplit w:val="0"/>
          <w:trHeight w:val="300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5B">
            <w:pPr>
              <w:spacing w:after="240" w:before="240" w:line="480" w:lineRule="auto"/>
              <w:rPr>
                <w:b w:val="1"/>
              </w:rPr>
            </w:pPr>
            <w:r w:rsidDel="00000000" w:rsidR="00000000" w:rsidRPr="00000000">
              <w:rPr>
                <w:b w:val="1"/>
                <w:rtl w:val="0"/>
              </w:rPr>
              <w:t xml:space="preserve">1. Real-Time Location Tracking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5C">
            <w:pPr>
              <w:spacing w:after="240" w:before="240" w:line="480" w:lineRule="auto"/>
              <w:rPr/>
            </w:pPr>
            <w:r w:rsidDel="00000000" w:rsidR="00000000" w:rsidRPr="00000000">
              <w:rPr>
                <w:rtl w:val="0"/>
              </w:rPr>
              <w:t xml:space="preserve">D-TC05 (Real-Time GPS Tracking)P-TC05 (Live GPS Tracking)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5D">
            <w:pPr>
              <w:spacing w:after="240" w:before="240" w:line="480" w:lineRule="auto"/>
              <w:rPr/>
            </w:pPr>
            <w:r w:rsidDel="00000000" w:rsidR="00000000" w:rsidRPr="00000000">
              <w:rPr>
                <w:rtl w:val="0"/>
              </w:rPr>
              <w:t xml:space="preserve">Displays real-time driver movement and route visualization using Google Maps API integrated with Supabase Realtime.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5E">
            <w:pPr>
              <w:spacing w:after="240" w:before="240" w:line="480" w:lineRule="auto"/>
              <w:rPr/>
            </w:pPr>
            <w:r w:rsidDel="00000000" w:rsidR="00000000" w:rsidRPr="00000000">
              <w:rPr>
                <w:rtl w:val="0"/>
              </w:rPr>
              <w:t xml:space="preserve">ISO/IEC 25010 – Performance Efficiency, Reliability</w:t>
            </w:r>
          </w:p>
        </w:tc>
      </w:tr>
      <w:tr>
        <w:trPr>
          <w:cantSplit w:val="0"/>
          <w:trHeight w:val="218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5F">
            <w:pPr>
              <w:spacing w:after="240" w:before="240" w:line="480" w:lineRule="auto"/>
              <w:rPr>
                <w:b w:val="1"/>
              </w:rPr>
            </w:pPr>
            <w:r w:rsidDel="00000000" w:rsidR="00000000" w:rsidRPr="00000000">
              <w:rPr>
                <w:b w:val="1"/>
                <w:rtl w:val="0"/>
              </w:rPr>
              <w:t xml:space="preserve">2. Route Visualization and Accuracy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0">
            <w:pPr>
              <w:spacing w:after="240" w:before="240" w:line="480" w:lineRule="auto"/>
              <w:rPr/>
            </w:pPr>
            <w:r w:rsidDel="00000000" w:rsidR="00000000" w:rsidRPr="00000000">
              <w:rPr>
                <w:rtl w:val="0"/>
              </w:rPr>
              <w:t xml:space="preserve">D-TC02 (Route Creation &amp; Publication)P-TC03 (Ride Request Creation)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1">
            <w:pPr>
              <w:spacing w:after="240" w:before="240" w:line="480" w:lineRule="auto"/>
              <w:rPr/>
            </w:pPr>
            <w:r w:rsidDel="00000000" w:rsidR="00000000" w:rsidRPr="00000000">
              <w:rPr>
                <w:rtl w:val="0"/>
              </w:rPr>
              <w:t xml:space="preserve">Allows drivers to define start / end points and passengers to input pickup / drop-off coordinates.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2">
            <w:pPr>
              <w:spacing w:after="240" w:before="240" w:line="480" w:lineRule="auto"/>
              <w:rPr/>
            </w:pPr>
            <w:r w:rsidDel="00000000" w:rsidR="00000000" w:rsidRPr="00000000">
              <w:rPr>
                <w:rtl w:val="0"/>
              </w:rPr>
              <w:t xml:space="preserve">ISO/IEC 25010 – Functional Suitability, Usability</w:t>
            </w:r>
          </w:p>
        </w:tc>
      </w:tr>
      <w:tr>
        <w:trPr>
          <w:cantSplit w:val="0"/>
          <w:trHeight w:val="218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3">
            <w:pPr>
              <w:spacing w:after="240" w:before="240" w:line="480" w:lineRule="auto"/>
              <w:rPr>
                <w:b w:val="1"/>
              </w:rPr>
            </w:pPr>
            <w:r w:rsidDel="00000000" w:rsidR="00000000" w:rsidRPr="00000000">
              <w:rPr>
                <w:b w:val="1"/>
                <w:rtl w:val="0"/>
              </w:rPr>
              <w:t xml:space="preserve">3. Dynamic Ride Matching via Map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4">
            <w:pPr>
              <w:spacing w:after="240" w:before="240" w:line="480" w:lineRule="auto"/>
              <w:rPr/>
            </w:pPr>
            <w:r w:rsidDel="00000000" w:rsidR="00000000" w:rsidRPr="00000000">
              <w:rPr>
                <w:rtl w:val="0"/>
              </w:rPr>
              <w:t xml:space="preserve">D-TC03 (Ride Request Notification)D-TC04 (Ride Acceptance &amp; Matching)P-TC04 (Ride Matching)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5">
            <w:pPr>
              <w:spacing w:after="240" w:before="240" w:line="480" w:lineRule="auto"/>
              <w:rPr/>
            </w:pPr>
            <w:r w:rsidDel="00000000" w:rsidR="00000000" w:rsidRPr="00000000">
              <w:rPr>
                <w:rtl w:val="0"/>
              </w:rPr>
              <w:t xml:space="preserve">Matches drivers and passengers based on proximity and shared routes.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6">
            <w:pPr>
              <w:spacing w:after="240" w:before="240" w:line="480" w:lineRule="auto"/>
              <w:rPr/>
            </w:pPr>
            <w:r w:rsidDel="00000000" w:rsidR="00000000" w:rsidRPr="00000000">
              <w:rPr>
                <w:rtl w:val="0"/>
              </w:rPr>
              <w:t xml:space="preserve">ISO/IEC 25010 – Performance Efficiency, Reliability</w:t>
            </w:r>
          </w:p>
        </w:tc>
      </w:tr>
      <w:tr>
        <w:trPr>
          <w:cantSplit w:val="0"/>
          <w:trHeight w:val="189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7">
            <w:pPr>
              <w:spacing w:after="240" w:before="240" w:line="480" w:lineRule="auto"/>
              <w:rPr>
                <w:b w:val="1"/>
              </w:rPr>
            </w:pPr>
            <w:r w:rsidDel="00000000" w:rsidR="00000000" w:rsidRPr="00000000">
              <w:rPr>
                <w:b w:val="1"/>
                <w:rtl w:val="0"/>
              </w:rPr>
              <w:t xml:space="preserve">4. Navigation Responsiveness and Interface Usability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8">
            <w:pPr>
              <w:spacing w:after="240" w:before="240" w:line="480" w:lineRule="auto"/>
              <w:rPr/>
            </w:pPr>
            <w:r w:rsidDel="00000000" w:rsidR="00000000" w:rsidRPr="00000000">
              <w:rPr>
                <w:rtl w:val="0"/>
              </w:rPr>
              <w:t xml:space="preserve">D-TC12 (System Responsiveness &amp; Stability)P-TC12 (System Responsiveness)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9">
            <w:pPr>
              <w:spacing w:after="240" w:before="240" w:line="480" w:lineRule="auto"/>
              <w:rPr/>
            </w:pPr>
            <w:r w:rsidDel="00000000" w:rsidR="00000000" w:rsidRPr="00000000">
              <w:rPr>
                <w:rtl w:val="0"/>
              </w:rPr>
              <w:t xml:space="preserve">Evaluates smoothness of map interaction, screen transitions, and overall navigation responsiveness.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A">
            <w:pPr>
              <w:spacing w:after="240" w:before="240" w:line="480" w:lineRule="auto"/>
              <w:rPr/>
            </w:pPr>
            <w:r w:rsidDel="00000000" w:rsidR="00000000" w:rsidRPr="00000000">
              <w:rPr>
                <w:rtl w:val="0"/>
              </w:rPr>
              <w:t xml:space="preserve">ISO/IEC 25010 – Performance Efficiency, Usability</w:t>
            </w:r>
          </w:p>
        </w:tc>
      </w:tr>
      <w:tr>
        <w:trPr>
          <w:cantSplit w:val="0"/>
          <w:trHeight w:val="218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B">
            <w:pPr>
              <w:spacing w:after="240" w:before="240" w:line="480" w:lineRule="auto"/>
              <w:rPr>
                <w:b w:val="1"/>
              </w:rPr>
            </w:pPr>
            <w:r w:rsidDel="00000000" w:rsidR="00000000" w:rsidRPr="00000000">
              <w:rPr>
                <w:b w:val="1"/>
                <w:rtl w:val="0"/>
              </w:rPr>
              <w:t xml:space="preserve">5. Trip Monitoring and Status Synchronization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C">
            <w:pPr>
              <w:spacing w:after="240" w:before="240" w:line="480" w:lineRule="auto"/>
              <w:rPr/>
            </w:pPr>
            <w:r w:rsidDel="00000000" w:rsidR="00000000" w:rsidRPr="00000000">
              <w:rPr>
                <w:rtl w:val="0"/>
              </w:rPr>
              <w:t xml:space="preserve">D-TC09 (Ride Status Workflow)P-TC08 (Ride Status Monitoring)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D">
            <w:pPr>
              <w:spacing w:after="240" w:before="240" w:line="480" w:lineRule="auto"/>
              <w:rPr/>
            </w:pPr>
            <w:r w:rsidDel="00000000" w:rsidR="00000000" w:rsidRPr="00000000">
              <w:rPr>
                <w:rtl w:val="0"/>
              </w:rPr>
              <w:t xml:space="preserve">Ensures driver and passenger see synchronized location and status updates throughout the trip.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E">
            <w:pPr>
              <w:spacing w:after="240" w:before="240" w:line="480" w:lineRule="auto"/>
              <w:rPr/>
            </w:pPr>
            <w:r w:rsidDel="00000000" w:rsidR="00000000" w:rsidRPr="00000000">
              <w:rPr>
                <w:rtl w:val="0"/>
              </w:rPr>
              <w:t xml:space="preserve">ISO/IEC 25010 – Reliability, Usability</w:t>
            </w:r>
          </w:p>
        </w:tc>
      </w:tr>
    </w:tbl>
    <w:p w:rsidR="00000000" w:rsidDel="00000000" w:rsidP="00000000" w:rsidRDefault="00000000" w:rsidRPr="00000000" w14:paraId="0000046F">
      <w:pPr>
        <w:spacing w:after="240" w:before="240" w:line="480" w:lineRule="auto"/>
        <w:jc w:val="both"/>
        <w:rPr>
          <w:b w:val="1"/>
        </w:rPr>
      </w:pPr>
      <w:r w:rsidDel="00000000" w:rsidR="00000000" w:rsidRPr="00000000">
        <w:rPr>
          <w:rtl w:val="0"/>
        </w:rPr>
      </w:r>
    </w:p>
    <w:p w:rsidR="00000000" w:rsidDel="00000000" w:rsidP="00000000" w:rsidRDefault="00000000" w:rsidRPr="00000000" w14:paraId="00000470">
      <w:pPr>
        <w:spacing w:after="240" w:before="240" w:line="480" w:lineRule="auto"/>
        <w:jc w:val="both"/>
        <w:rPr>
          <w:i w:val="1"/>
        </w:rPr>
      </w:pPr>
      <w:r w:rsidDel="00000000" w:rsidR="00000000" w:rsidRPr="00000000">
        <w:rPr>
          <w:rtl w:val="0"/>
        </w:rPr>
      </w:r>
    </w:p>
    <w:p w:rsidR="00000000" w:rsidDel="00000000" w:rsidP="00000000" w:rsidRDefault="00000000" w:rsidRPr="00000000" w14:paraId="00000471">
      <w:pPr>
        <w:spacing w:after="240" w:before="240" w:line="480" w:lineRule="auto"/>
        <w:jc w:val="both"/>
        <w:rPr>
          <w:i w:val="1"/>
        </w:rPr>
      </w:pPr>
      <w:r w:rsidDel="00000000" w:rsidR="00000000" w:rsidRPr="00000000">
        <w:rPr>
          <w:rtl w:val="0"/>
        </w:rPr>
      </w:r>
    </w:p>
    <w:p w:rsidR="00000000" w:rsidDel="00000000" w:rsidP="00000000" w:rsidRDefault="00000000" w:rsidRPr="00000000" w14:paraId="00000472">
      <w:pPr>
        <w:spacing w:after="240" w:before="240" w:line="480" w:lineRule="auto"/>
        <w:jc w:val="both"/>
        <w:rPr>
          <w:i w:val="1"/>
        </w:rPr>
      </w:pPr>
      <w:r w:rsidDel="00000000" w:rsidR="00000000" w:rsidRPr="00000000">
        <w:rPr>
          <w:rtl w:val="0"/>
        </w:rPr>
      </w:r>
    </w:p>
    <w:p w:rsidR="00000000" w:rsidDel="00000000" w:rsidP="00000000" w:rsidRDefault="00000000" w:rsidRPr="00000000" w14:paraId="00000473">
      <w:pPr>
        <w:spacing w:after="240" w:before="240" w:line="480" w:lineRule="auto"/>
        <w:jc w:val="both"/>
        <w:rPr>
          <w:i w:val="1"/>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35"/>
        <w:gridCol w:w="1170"/>
        <w:gridCol w:w="2955"/>
        <w:tblGridChange w:id="0">
          <w:tblGrid>
            <w:gridCol w:w="5235"/>
            <w:gridCol w:w="1170"/>
            <w:gridCol w:w="295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4">
            <w:pPr>
              <w:spacing w:after="240" w:before="240" w:line="480" w:lineRule="auto"/>
              <w:jc w:val="center"/>
              <w:rPr>
                <w:b w:val="1"/>
              </w:rPr>
            </w:pPr>
            <w:r w:rsidDel="00000000" w:rsidR="00000000" w:rsidRPr="00000000">
              <w:rPr>
                <w:b w:val="1"/>
                <w:rtl w:val="0"/>
              </w:rPr>
              <w:t xml:space="preserve">UAT Item / Indicator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5">
            <w:pPr>
              <w:spacing w:after="240" w:before="240" w:line="480" w:lineRule="auto"/>
              <w:jc w:val="center"/>
              <w:rPr>
                <w:b w:val="1"/>
              </w:rPr>
            </w:pPr>
            <w:r w:rsidDel="00000000" w:rsidR="00000000" w:rsidRPr="00000000">
              <w:rPr>
                <w:b w:val="1"/>
                <w:rtl w:val="0"/>
              </w:rPr>
              <w:t xml:space="preserve">Mean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6">
            <w:pPr>
              <w:spacing w:after="240" w:before="240" w:line="480" w:lineRule="auto"/>
              <w:jc w:val="center"/>
              <w:rPr>
                <w:b w:val="1"/>
              </w:rPr>
            </w:pPr>
            <w:r w:rsidDel="00000000" w:rsidR="00000000" w:rsidRPr="00000000">
              <w:rPr>
                <w:b w:val="1"/>
                <w:rtl w:val="0"/>
              </w:rPr>
              <w:t xml:space="preserve">Interpretation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7">
            <w:pPr>
              <w:spacing w:after="240" w:before="240" w:line="480" w:lineRule="auto"/>
              <w:jc w:val="both"/>
              <w:rPr/>
            </w:pPr>
            <w:r w:rsidDel="00000000" w:rsidR="00000000" w:rsidRPr="00000000">
              <w:rPr>
                <w:rtl w:val="0"/>
              </w:rPr>
              <w:t xml:space="preserve">The map accurately displayed my pickup and destination points.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8">
            <w:pPr>
              <w:spacing w:after="240" w:before="240" w:line="480" w:lineRule="auto"/>
              <w:jc w:val="both"/>
              <w:rPr/>
            </w:pPr>
            <w:r w:rsidDel="00000000" w:rsidR="00000000" w:rsidRPr="00000000">
              <w:rPr>
                <w:rtl w:val="0"/>
              </w:rPr>
              <w:t xml:space="preserve">4.69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9">
            <w:pPr>
              <w:spacing w:after="240" w:before="240" w:line="480" w:lineRule="auto"/>
              <w:jc w:val="both"/>
              <w:rPr/>
            </w:pPr>
            <w:r w:rsidDel="00000000" w:rsidR="00000000" w:rsidRPr="00000000">
              <w:rPr>
                <w:rtl w:val="0"/>
              </w:rPr>
              <w:t xml:space="preserve">Excellent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A">
            <w:pPr>
              <w:spacing w:after="240" w:before="240" w:line="480" w:lineRule="auto"/>
              <w:jc w:val="both"/>
              <w:rPr/>
            </w:pPr>
            <w:r w:rsidDel="00000000" w:rsidR="00000000" w:rsidRPr="00000000">
              <w:rPr>
                <w:rtl w:val="0"/>
              </w:rPr>
              <w:t xml:space="preserve">The route shown on the map corresponded correctly to my input locations.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B">
            <w:pPr>
              <w:spacing w:after="240" w:before="240" w:line="480" w:lineRule="auto"/>
              <w:jc w:val="both"/>
              <w:rPr/>
            </w:pPr>
            <w:r w:rsidDel="00000000" w:rsidR="00000000" w:rsidRPr="00000000">
              <w:rPr>
                <w:rtl w:val="0"/>
              </w:rPr>
              <w:t xml:space="preserve">4.62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C">
            <w:pPr>
              <w:spacing w:after="240" w:before="240" w:line="480" w:lineRule="auto"/>
              <w:jc w:val="both"/>
              <w:rPr/>
            </w:pPr>
            <w:r w:rsidDel="00000000" w:rsidR="00000000" w:rsidRPr="00000000">
              <w:rPr>
                <w:rtl w:val="0"/>
              </w:rPr>
              <w:t xml:space="preserve">Excellent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D">
            <w:pPr>
              <w:spacing w:after="240" w:before="240" w:line="480" w:lineRule="auto"/>
              <w:jc w:val="both"/>
              <w:rPr/>
            </w:pPr>
            <w:r w:rsidDel="00000000" w:rsidR="00000000" w:rsidRPr="00000000">
              <w:rPr>
                <w:rtl w:val="0"/>
              </w:rPr>
              <w:t xml:space="preserve">The system correctly identified available drivers near my pickup location.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E">
            <w:pPr>
              <w:spacing w:after="240" w:before="240" w:line="480" w:lineRule="auto"/>
              <w:jc w:val="both"/>
              <w:rPr/>
            </w:pPr>
            <w:r w:rsidDel="00000000" w:rsidR="00000000" w:rsidRPr="00000000">
              <w:rPr>
                <w:rtl w:val="0"/>
              </w:rPr>
              <w:t xml:space="preserve">4.54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F">
            <w:pPr>
              <w:spacing w:after="240" w:before="240" w:line="480" w:lineRule="auto"/>
              <w:jc w:val="both"/>
              <w:rPr/>
            </w:pPr>
            <w:r w:rsidDel="00000000" w:rsidR="00000000" w:rsidRPr="00000000">
              <w:rPr>
                <w:rtl w:val="0"/>
              </w:rPr>
              <w:t xml:space="preserve">Excellent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0">
            <w:pPr>
              <w:spacing w:after="240" w:before="240" w:line="480" w:lineRule="auto"/>
              <w:jc w:val="both"/>
              <w:rPr/>
            </w:pPr>
            <w:r w:rsidDel="00000000" w:rsidR="00000000" w:rsidRPr="00000000">
              <w:rPr>
                <w:rtl w:val="0"/>
              </w:rPr>
              <w:t xml:space="preserve">The map updated in real time as the driver’s location changed.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1">
            <w:pPr>
              <w:spacing w:after="240" w:before="240" w:line="480" w:lineRule="auto"/>
              <w:jc w:val="both"/>
              <w:rPr/>
            </w:pPr>
            <w:r w:rsidDel="00000000" w:rsidR="00000000" w:rsidRPr="00000000">
              <w:rPr>
                <w:rtl w:val="0"/>
              </w:rPr>
              <w:t xml:space="preserve">4.69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2">
            <w:pPr>
              <w:spacing w:after="240" w:before="240" w:line="480" w:lineRule="auto"/>
              <w:jc w:val="both"/>
              <w:rPr/>
            </w:pPr>
            <w:r w:rsidDel="00000000" w:rsidR="00000000" w:rsidRPr="00000000">
              <w:rPr>
                <w:rtl w:val="0"/>
              </w:rPr>
              <w:t xml:space="preserve">Excellent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3">
            <w:pPr>
              <w:spacing w:after="240" w:before="240" w:line="480" w:lineRule="auto"/>
              <w:jc w:val="both"/>
              <w:rPr/>
            </w:pPr>
            <w:r w:rsidDel="00000000" w:rsidR="00000000" w:rsidRPr="00000000">
              <w:rPr>
                <w:rtl w:val="0"/>
              </w:rPr>
              <w:t xml:space="preserve">The map and navigation layout were easy to understand and follow.</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4">
            <w:pPr>
              <w:spacing w:after="240" w:before="240" w:line="480" w:lineRule="auto"/>
              <w:jc w:val="both"/>
              <w:rPr/>
            </w:pPr>
            <w:r w:rsidDel="00000000" w:rsidR="00000000" w:rsidRPr="00000000">
              <w:rPr>
                <w:rtl w:val="0"/>
              </w:rPr>
              <w:t xml:space="preserve">4.77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5">
            <w:pPr>
              <w:spacing w:after="240" w:before="240" w:line="480" w:lineRule="auto"/>
              <w:jc w:val="both"/>
              <w:rPr/>
            </w:pPr>
            <w:r w:rsidDel="00000000" w:rsidR="00000000" w:rsidRPr="00000000">
              <w:rPr>
                <w:rtl w:val="0"/>
              </w:rPr>
              <w:t xml:space="preserve">Excellent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6">
            <w:pPr>
              <w:spacing w:after="240" w:before="240" w:line="480" w:lineRule="auto"/>
              <w:jc w:val="both"/>
              <w:rPr>
                <w:b w:val="1"/>
              </w:rPr>
            </w:pPr>
            <w:r w:rsidDel="00000000" w:rsidR="00000000" w:rsidRPr="00000000">
              <w:rPr>
                <w:b w:val="1"/>
                <w:rtl w:val="0"/>
              </w:rPr>
              <w:t xml:space="preserve">Overall Mean = 4.66 / 5.00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7">
            <w:pPr>
              <w:spacing w:after="240" w:before="240" w:line="480" w:lineRule="auto"/>
              <w:jc w:val="both"/>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8">
            <w:pPr>
              <w:spacing w:after="240" w:before="240" w:line="480" w:lineRule="auto"/>
              <w:jc w:val="both"/>
              <w:rPr>
                <w:b w:val="1"/>
              </w:rPr>
            </w:pPr>
            <w:r w:rsidDel="00000000" w:rsidR="00000000" w:rsidRPr="00000000">
              <w:rPr>
                <w:b w:val="1"/>
                <w:rtl w:val="0"/>
              </w:rPr>
              <w:t xml:space="preserve">Excellent / Highly Accurate and Usable</w:t>
            </w:r>
          </w:p>
        </w:tc>
      </w:tr>
    </w:tbl>
    <w:p w:rsidR="00000000" w:rsidDel="00000000" w:rsidP="00000000" w:rsidRDefault="00000000" w:rsidRPr="00000000" w14:paraId="00000489">
      <w:pPr>
        <w:spacing w:after="240" w:before="240" w:line="480" w:lineRule="auto"/>
        <w:jc w:val="center"/>
        <w:rPr/>
      </w:pPr>
      <w:r w:rsidDel="00000000" w:rsidR="00000000" w:rsidRPr="00000000">
        <w:rPr>
          <w:i w:val="1"/>
          <w:rtl w:val="0"/>
        </w:rPr>
        <w:t xml:space="preserve">Table 4.5.1 - Evaluation of Map-Based Navigation and Geolocation Features – Passenger End (n = 13)</w:t>
      </w:r>
      <w:r w:rsidDel="00000000" w:rsidR="00000000" w:rsidRPr="00000000">
        <w:rPr>
          <w:rtl w:val="0"/>
        </w:rPr>
      </w:r>
    </w:p>
    <w:p w:rsidR="00000000" w:rsidDel="00000000" w:rsidP="00000000" w:rsidRDefault="00000000" w:rsidRPr="00000000" w14:paraId="0000048A">
      <w:pPr>
        <w:spacing w:after="240" w:before="240" w:line="480" w:lineRule="auto"/>
        <w:jc w:val="both"/>
        <w:rPr/>
      </w:pPr>
      <w:r w:rsidDel="00000000" w:rsidR="00000000" w:rsidRPr="00000000">
        <w:rPr>
          <w:rtl w:val="0"/>
        </w:rPr>
        <w:t xml:space="preserve">The results demonstrate that the GoDavao passenger interface provides clear, accurate, and responsive map-based feedback during ride requests and ongoing trips. The system’s ability to track driver movements and refresh locations in real time enhanced passengers’ sense of trust and safety. This high level of performance affirms the usability and reliability qualities described under ISO/IEC 25010 and supports the Technology Acceptance Model (TAM) dimensions of Perceived Ease of Use and Perceived Usefulness, as users perceived the navigation interface to significantly simplify trip coordination.</w:t>
      </w:r>
    </w:p>
    <w:p w:rsidR="00000000" w:rsidDel="00000000" w:rsidP="00000000" w:rsidRDefault="00000000" w:rsidRPr="00000000" w14:paraId="0000048B">
      <w:pPr>
        <w:spacing w:after="240" w:before="240" w:line="480" w:lineRule="auto"/>
        <w:jc w:val="both"/>
        <w:rPr/>
      </w:pPr>
      <w:r w:rsidDel="00000000" w:rsidR="00000000" w:rsidRPr="00000000">
        <w:rPr>
          <w:rtl w:val="0"/>
        </w:rPr>
        <w:t xml:space="preserve">Similarly, results from the driver module indicate excellent functionality and responsiveness of the map-based and geolocation systems. Drivers evaluated the accuracy of route visualization, GPS tracking, and responsiveness of the map interface during live operation. Most respondents affirmed that the map displayed their defined routes correctly and that GPS tracking updated smoothly during trips. Drivers also reported that the system accurately detected passengers along their published routes, enabling efficient ride acceptance and completion.</w:t>
      </w:r>
    </w:p>
    <w:p w:rsidR="00000000" w:rsidDel="00000000" w:rsidP="00000000" w:rsidRDefault="00000000" w:rsidRPr="00000000" w14:paraId="0000048C">
      <w:pPr>
        <w:spacing w:after="240" w:before="240" w:line="480" w:lineRule="auto"/>
        <w:jc w:val="both"/>
        <w:rPr>
          <w:i w:val="1"/>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911.054313099041"/>
        <w:gridCol w:w="812.3961661341854"/>
        <w:gridCol w:w="2636.549520766773"/>
        <w:tblGridChange w:id="0">
          <w:tblGrid>
            <w:gridCol w:w="5911.054313099041"/>
            <w:gridCol w:w="812.3961661341854"/>
            <w:gridCol w:w="2636.549520766773"/>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D">
            <w:pPr>
              <w:spacing w:after="240" w:before="240" w:line="480" w:lineRule="auto"/>
              <w:jc w:val="center"/>
              <w:rPr>
                <w:b w:val="1"/>
              </w:rPr>
            </w:pPr>
            <w:r w:rsidDel="00000000" w:rsidR="00000000" w:rsidRPr="00000000">
              <w:rPr>
                <w:b w:val="1"/>
                <w:rtl w:val="0"/>
              </w:rPr>
              <w:t xml:space="preserve">UAT Item / Indicator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E">
            <w:pPr>
              <w:spacing w:after="240" w:before="240" w:line="480" w:lineRule="auto"/>
              <w:jc w:val="center"/>
              <w:rPr>
                <w:b w:val="1"/>
              </w:rPr>
            </w:pPr>
            <w:r w:rsidDel="00000000" w:rsidR="00000000" w:rsidRPr="00000000">
              <w:rPr>
                <w:b w:val="1"/>
                <w:rtl w:val="0"/>
              </w:rPr>
              <w:t xml:space="preserve">Mean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F">
            <w:pPr>
              <w:spacing w:after="240" w:before="240" w:line="480" w:lineRule="auto"/>
              <w:jc w:val="center"/>
              <w:rPr>
                <w:b w:val="1"/>
              </w:rPr>
            </w:pPr>
            <w:r w:rsidDel="00000000" w:rsidR="00000000" w:rsidRPr="00000000">
              <w:rPr>
                <w:b w:val="1"/>
                <w:rtl w:val="0"/>
              </w:rPr>
              <w:t xml:space="preserve">Interpretation</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0">
            <w:pPr>
              <w:spacing w:after="240" w:before="240" w:line="480" w:lineRule="auto"/>
              <w:jc w:val="both"/>
              <w:rPr/>
            </w:pPr>
            <w:r w:rsidDel="00000000" w:rsidR="00000000" w:rsidRPr="00000000">
              <w:rPr>
                <w:rtl w:val="0"/>
              </w:rPr>
              <w:t xml:space="preserve">The map displayed my defined route accurately.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1">
            <w:pPr>
              <w:spacing w:after="240" w:before="240" w:line="480" w:lineRule="auto"/>
              <w:jc w:val="both"/>
              <w:rPr/>
            </w:pPr>
            <w:r w:rsidDel="00000000" w:rsidR="00000000" w:rsidRPr="00000000">
              <w:rPr>
                <w:rtl w:val="0"/>
              </w:rPr>
              <w:t xml:space="preserve">4.69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2">
            <w:pPr>
              <w:spacing w:after="240" w:before="240" w:line="480" w:lineRule="auto"/>
              <w:jc w:val="both"/>
              <w:rPr/>
            </w:pPr>
            <w:r w:rsidDel="00000000" w:rsidR="00000000" w:rsidRPr="00000000">
              <w:rPr>
                <w:rtl w:val="0"/>
              </w:rPr>
              <w:t xml:space="preserve">Excellent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3">
            <w:pPr>
              <w:spacing w:after="240" w:before="240" w:line="480" w:lineRule="auto"/>
              <w:jc w:val="both"/>
              <w:rPr/>
            </w:pPr>
            <w:r w:rsidDel="00000000" w:rsidR="00000000" w:rsidRPr="00000000">
              <w:rPr>
                <w:rtl w:val="0"/>
              </w:rPr>
              <w:t xml:space="preserve">The system generated a route polyline and estimated distance correctly.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4">
            <w:pPr>
              <w:spacing w:after="240" w:before="240" w:line="480" w:lineRule="auto"/>
              <w:jc w:val="both"/>
              <w:rPr/>
            </w:pPr>
            <w:r w:rsidDel="00000000" w:rsidR="00000000" w:rsidRPr="00000000">
              <w:rPr>
                <w:rtl w:val="0"/>
              </w:rPr>
              <w:t xml:space="preserve">4.69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5">
            <w:pPr>
              <w:spacing w:after="240" w:before="240" w:line="480" w:lineRule="auto"/>
              <w:jc w:val="both"/>
              <w:rPr/>
            </w:pPr>
            <w:r w:rsidDel="00000000" w:rsidR="00000000" w:rsidRPr="00000000">
              <w:rPr>
                <w:rtl w:val="0"/>
              </w:rPr>
              <w:t xml:space="preserve">Excellent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6">
            <w:pPr>
              <w:spacing w:after="240" w:before="240" w:line="480" w:lineRule="auto"/>
              <w:jc w:val="both"/>
              <w:rPr/>
            </w:pPr>
            <w:r w:rsidDel="00000000" w:rsidR="00000000" w:rsidRPr="00000000">
              <w:rPr>
                <w:rtl w:val="0"/>
              </w:rPr>
              <w:t xml:space="preserve">The GPS accurately tracked my real-time location while driving.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7">
            <w:pPr>
              <w:spacing w:after="240" w:before="240" w:line="480" w:lineRule="auto"/>
              <w:jc w:val="both"/>
              <w:rPr/>
            </w:pPr>
            <w:r w:rsidDel="00000000" w:rsidR="00000000" w:rsidRPr="00000000">
              <w:rPr>
                <w:rtl w:val="0"/>
              </w:rPr>
              <w:t xml:space="preserve">4.81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8">
            <w:pPr>
              <w:spacing w:after="240" w:before="240" w:line="480" w:lineRule="auto"/>
              <w:jc w:val="both"/>
              <w:rPr/>
            </w:pPr>
            <w:r w:rsidDel="00000000" w:rsidR="00000000" w:rsidRPr="00000000">
              <w:rPr>
                <w:rtl w:val="0"/>
              </w:rPr>
              <w:t xml:space="preserve">Excellent</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9">
            <w:pPr>
              <w:spacing w:after="240" w:before="240" w:line="480" w:lineRule="auto"/>
              <w:jc w:val="both"/>
              <w:rPr/>
            </w:pPr>
            <w:r w:rsidDel="00000000" w:rsidR="00000000" w:rsidRPr="00000000">
              <w:rPr>
                <w:rtl w:val="0"/>
              </w:rPr>
              <w:t xml:space="preserve">The map responded quickly and smoothly during use.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A">
            <w:pPr>
              <w:spacing w:after="240" w:before="240" w:line="480" w:lineRule="auto"/>
              <w:jc w:val="both"/>
              <w:rPr/>
            </w:pPr>
            <w:r w:rsidDel="00000000" w:rsidR="00000000" w:rsidRPr="00000000">
              <w:rPr>
                <w:rtl w:val="0"/>
              </w:rPr>
              <w:t xml:space="preserve">4.62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B">
            <w:pPr>
              <w:spacing w:after="240" w:before="240" w:line="480" w:lineRule="auto"/>
              <w:jc w:val="both"/>
              <w:rPr/>
            </w:pPr>
            <w:r w:rsidDel="00000000" w:rsidR="00000000" w:rsidRPr="00000000">
              <w:rPr>
                <w:rtl w:val="0"/>
              </w:rPr>
              <w:t xml:space="preserve">Excellent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C">
            <w:pPr>
              <w:spacing w:after="240" w:before="240" w:line="480" w:lineRule="auto"/>
              <w:jc w:val="both"/>
              <w:rPr/>
            </w:pPr>
            <w:r w:rsidDel="00000000" w:rsidR="00000000" w:rsidRPr="00000000">
              <w:rPr>
                <w:rtl w:val="0"/>
              </w:rPr>
              <w:t xml:space="preserve">The navigation interface helped me locate passengers efficiently along my route.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D">
            <w:pPr>
              <w:spacing w:after="240" w:before="240" w:line="480" w:lineRule="auto"/>
              <w:jc w:val="both"/>
              <w:rPr/>
            </w:pPr>
            <w:r w:rsidDel="00000000" w:rsidR="00000000" w:rsidRPr="00000000">
              <w:rPr>
                <w:rtl w:val="0"/>
              </w:rPr>
              <w:t xml:space="preserve">4.56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E">
            <w:pPr>
              <w:spacing w:after="240" w:before="240" w:line="480" w:lineRule="auto"/>
              <w:jc w:val="both"/>
              <w:rPr/>
            </w:pPr>
            <w:r w:rsidDel="00000000" w:rsidR="00000000" w:rsidRPr="00000000">
              <w:rPr>
                <w:rtl w:val="0"/>
              </w:rPr>
              <w:t xml:space="preserve">Excellent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F">
            <w:pPr>
              <w:spacing w:after="240" w:before="240" w:line="480" w:lineRule="auto"/>
              <w:jc w:val="both"/>
              <w:rPr>
                <w:b w:val="1"/>
              </w:rPr>
            </w:pPr>
            <w:r w:rsidDel="00000000" w:rsidR="00000000" w:rsidRPr="00000000">
              <w:rPr>
                <w:b w:val="1"/>
                <w:rtl w:val="0"/>
              </w:rPr>
              <w:t xml:space="preserve">Overall Mean = 4.67 / 5.00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0">
            <w:pPr>
              <w:spacing w:after="240" w:before="240" w:line="480" w:lineRule="auto"/>
              <w:jc w:val="both"/>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1">
            <w:pPr>
              <w:spacing w:after="240" w:before="240" w:line="480" w:lineRule="auto"/>
              <w:jc w:val="both"/>
              <w:rPr>
                <w:b w:val="1"/>
              </w:rPr>
            </w:pPr>
            <w:r w:rsidDel="00000000" w:rsidR="00000000" w:rsidRPr="00000000">
              <w:rPr>
                <w:b w:val="1"/>
                <w:rtl w:val="0"/>
              </w:rPr>
              <w:t xml:space="preserve">Excellent / Fully Functional</w:t>
            </w:r>
          </w:p>
        </w:tc>
      </w:tr>
    </w:tbl>
    <w:p w:rsidR="00000000" w:rsidDel="00000000" w:rsidP="00000000" w:rsidRDefault="00000000" w:rsidRPr="00000000" w14:paraId="000004A2">
      <w:pPr>
        <w:spacing w:after="240" w:before="240" w:line="480" w:lineRule="auto"/>
        <w:jc w:val="center"/>
        <w:rPr>
          <w:i w:val="1"/>
        </w:rPr>
      </w:pPr>
      <w:r w:rsidDel="00000000" w:rsidR="00000000" w:rsidRPr="00000000">
        <w:rPr>
          <w:i w:val="1"/>
          <w:rtl w:val="0"/>
        </w:rPr>
        <w:t xml:space="preserve">Table 4.5.2 - Evaluation of Map-Based Navigation and Geolocation Features – Driver End (n = 16)</w:t>
      </w:r>
    </w:p>
    <w:p w:rsidR="00000000" w:rsidDel="00000000" w:rsidP="00000000" w:rsidRDefault="00000000" w:rsidRPr="00000000" w14:paraId="000004A3">
      <w:pPr>
        <w:spacing w:after="240" w:before="240" w:line="480" w:lineRule="auto"/>
        <w:jc w:val="center"/>
        <w:rPr>
          <w:i w:val="1"/>
        </w:rPr>
      </w:pPr>
      <w:r w:rsidDel="00000000" w:rsidR="00000000" w:rsidRPr="00000000">
        <w:rPr>
          <w:rtl w:val="0"/>
        </w:rPr>
      </w:r>
    </w:p>
    <w:p w:rsidR="00000000" w:rsidDel="00000000" w:rsidP="00000000" w:rsidRDefault="00000000" w:rsidRPr="00000000" w14:paraId="000004A4">
      <w:pPr>
        <w:spacing w:after="240" w:before="240" w:line="480" w:lineRule="auto"/>
        <w:jc w:val="both"/>
        <w:rPr/>
      </w:pPr>
      <w:r w:rsidDel="00000000" w:rsidR="00000000" w:rsidRPr="00000000">
        <w:rPr>
          <w:rtl w:val="0"/>
        </w:rPr>
        <w:t xml:space="preserve">The findings from the driver evaluation confirm that the navigation features are not only operationally accurate but also stable in real-time performance. The GPS tracking capability, which received the highest mean score of 4.81, demonstrated reliable synchronization between the driver’s device and the Supabase backend. This ensured that trip status transitions, from Accept to Start to Complete, were reflected immediately in the system. The consistently high ratings across indicators emphasize that the system’s mapping and tracking functionalities provide accurate and timely information essential for efficient ride coordination. These results align with the performance efficiency and functional suitability standards under ISO/IEC 25010 principles, as the system continuously updates and optimizes route data in real time.</w:t>
      </w:r>
    </w:p>
    <w:p w:rsidR="00000000" w:rsidDel="00000000" w:rsidP="00000000" w:rsidRDefault="00000000" w:rsidRPr="00000000" w14:paraId="000004A5">
      <w:pPr>
        <w:spacing w:after="240" w:before="240" w:line="480" w:lineRule="auto"/>
        <w:jc w:val="both"/>
        <w:rPr/>
      </w:pPr>
      <w:r w:rsidDel="00000000" w:rsidR="00000000" w:rsidRPr="00000000">
        <w:rPr>
          <w:rtl w:val="0"/>
        </w:rPr>
        <w:t xml:space="preserve">Overall, both passenger and driver evaluations reflect that GoDavao’s map-based navigation and geolocation modules were successfully implemented and performed with Excellent reliability. The seamless interaction between mapping, tracking, and real-time data synchronization mechanisms demonstrates strong system integrity and user trust. In the context of the Technology Acceptance Model (TAM), these features directly enhance both Perceived Usefulness and Ease of Use, thereby increasing the likelihood of system adoption. By integrating precise geolocation with an intuitive interface, GoDavao effectively provides a dependable, user-friendly navigation experience that supports efficient and secure ridesharing in Davao City.</w:t>
      </w:r>
    </w:p>
    <w:p w:rsidR="00000000" w:rsidDel="00000000" w:rsidP="00000000" w:rsidRDefault="00000000" w:rsidRPr="00000000" w14:paraId="000004A6">
      <w:pPr>
        <w:spacing w:after="240" w:before="240" w:line="480" w:lineRule="auto"/>
        <w:jc w:val="both"/>
        <w:rPr>
          <w:i w:val="1"/>
        </w:rPr>
      </w:pPr>
      <w:r w:rsidDel="00000000" w:rsidR="00000000" w:rsidRPr="00000000">
        <w:rPr>
          <w:rtl w:val="0"/>
        </w:rPr>
      </w:r>
    </w:p>
    <w:p w:rsidR="00000000" w:rsidDel="00000000" w:rsidP="00000000" w:rsidRDefault="00000000" w:rsidRPr="00000000" w14:paraId="000004A7">
      <w:pPr>
        <w:pStyle w:val="Heading2"/>
        <w:keepNext w:val="0"/>
        <w:keepLines w:val="0"/>
        <w:spacing w:after="80" w:line="480" w:lineRule="auto"/>
        <w:jc w:val="both"/>
        <w:rPr>
          <w:b w:val="1"/>
          <w:sz w:val="22"/>
          <w:szCs w:val="22"/>
        </w:rPr>
      </w:pPr>
      <w:bookmarkStart w:colFirst="0" w:colLast="0" w:name="_wl40v9flodok" w:id="75"/>
      <w:bookmarkEnd w:id="75"/>
      <w:r w:rsidDel="00000000" w:rsidR="00000000" w:rsidRPr="00000000">
        <w:rPr>
          <w:b w:val="1"/>
          <w:sz w:val="22"/>
          <w:szCs w:val="22"/>
          <w:rtl w:val="0"/>
        </w:rPr>
        <w:t xml:space="preserve">4.6 Objective 5 – To Test the Functionality and Usability of the Prototype</w:t>
      </w:r>
    </w:p>
    <w:p w:rsidR="00000000" w:rsidDel="00000000" w:rsidP="00000000" w:rsidRDefault="00000000" w:rsidRPr="00000000" w14:paraId="000004A8">
      <w:pPr>
        <w:spacing w:after="240" w:before="240" w:line="480" w:lineRule="auto"/>
        <w:jc w:val="both"/>
        <w:rPr/>
      </w:pPr>
      <w:r w:rsidDel="00000000" w:rsidR="00000000" w:rsidRPr="00000000">
        <w:rPr>
          <w:rtl w:val="0"/>
        </w:rPr>
        <w:t xml:space="preserve">This objective examined the overall functionality and usability of the GoDavao ridesharing prototype. The evaluation was conducted to verify whether the system meets its intended design and performance requirements while maintaining an intuitive and reliable user experience. The testing followed the principles of ISO/IEC 25010 for software quality and the Technology Acceptance Model (TAM) for measuring perceived usefulness and ease of use.</w:t>
      </w:r>
    </w:p>
    <w:p w:rsidR="00000000" w:rsidDel="00000000" w:rsidP="00000000" w:rsidRDefault="00000000" w:rsidRPr="00000000" w14:paraId="000004A9">
      <w:pPr>
        <w:spacing w:after="240" w:before="240" w:line="480" w:lineRule="auto"/>
        <w:jc w:val="both"/>
        <w:rPr>
          <w:b w:val="1"/>
        </w:rPr>
      </w:pPr>
      <w:r w:rsidDel="00000000" w:rsidR="00000000" w:rsidRPr="00000000">
        <w:rPr>
          <w:rtl w:val="0"/>
        </w:rPr>
        <w:t xml:space="preserve">User Acceptance Testing (UAT) was performed among 13 passenger and 16 driver participants, each executing thirteen (13) core test cases covering authentication, ride requests, route matching, navigation, messaging, and safety features. Each feature was rated using a five-point Likert scale (1 = Strongly Disagree to 5 = Strongly Agree). The corresponding percentage classifications followed the ISO/IEC 25010 usability scale, where mean scores between 4.5 and 5.0 indicate Excellent performance</w:t>
        <w:br w:type="textWrapping"/>
        <w:br w:type="textWrapping"/>
      </w:r>
      <w:r w:rsidDel="00000000" w:rsidR="00000000" w:rsidRPr="00000000">
        <w:rPr>
          <w:b w:val="1"/>
          <w:rtl w:val="0"/>
        </w:rPr>
        <w:t xml:space="preserve">Results</w:t>
      </w:r>
      <w:r w:rsidDel="00000000" w:rsidR="00000000" w:rsidRPr="00000000">
        <w:rPr>
          <w:rtl w:val="0"/>
        </w:rPr>
        <w:br w:type="textWrapping"/>
      </w:r>
      <w:r w:rsidDel="00000000" w:rsidR="00000000" w:rsidRPr="00000000">
        <w:rPr>
          <w:rtl w:val="0"/>
        </w:rPr>
      </w:r>
    </w:p>
    <w:tbl>
      <w:tblPr>
        <w:tblStyle w:val="Table16"/>
        <w:tblW w:w="95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92.5"/>
        <w:gridCol w:w="2392.5"/>
        <w:gridCol w:w="2392.5"/>
        <w:gridCol w:w="2392.5"/>
        <w:tblGridChange w:id="0">
          <w:tblGrid>
            <w:gridCol w:w="2392.5"/>
            <w:gridCol w:w="2392.5"/>
            <w:gridCol w:w="2392.5"/>
            <w:gridCol w:w="2392.5"/>
          </w:tblGrid>
        </w:tblGridChange>
      </w:tblGrid>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AA">
            <w:pPr>
              <w:spacing w:after="240" w:before="240" w:line="480" w:lineRule="auto"/>
              <w:rPr>
                <w:b w:val="1"/>
              </w:rPr>
            </w:pPr>
            <w:r w:rsidDel="00000000" w:rsidR="00000000" w:rsidRPr="00000000">
              <w:rPr>
                <w:b w:val="1"/>
                <w:rtl w:val="0"/>
              </w:rPr>
              <w:t xml:space="preserve">Core Feature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AB">
            <w:pPr>
              <w:spacing w:after="240" w:before="240" w:line="480" w:lineRule="auto"/>
              <w:rPr>
                <w:b w:val="1"/>
              </w:rPr>
            </w:pPr>
            <w:r w:rsidDel="00000000" w:rsidR="00000000" w:rsidRPr="00000000">
              <w:rPr>
                <w:b w:val="1"/>
                <w:rtl w:val="0"/>
              </w:rPr>
              <w:t xml:space="preserve">Supporting UAT Test Cases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AC">
            <w:pPr>
              <w:spacing w:after="240" w:before="240" w:line="480" w:lineRule="auto"/>
              <w:rPr>
                <w:b w:val="1"/>
              </w:rPr>
            </w:pPr>
            <w:r w:rsidDel="00000000" w:rsidR="00000000" w:rsidRPr="00000000">
              <w:rPr>
                <w:b w:val="1"/>
                <w:rtl w:val="0"/>
              </w:rPr>
              <w:t xml:space="preserve">Description of Implementation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AD">
            <w:pPr>
              <w:spacing w:after="240" w:before="240" w:line="480" w:lineRule="auto"/>
              <w:rPr>
                <w:b w:val="1"/>
              </w:rPr>
            </w:pPr>
            <w:r w:rsidDel="00000000" w:rsidR="00000000" w:rsidRPr="00000000">
              <w:rPr>
                <w:b w:val="1"/>
                <w:rtl w:val="0"/>
              </w:rPr>
              <w:t xml:space="preserve">Relevant Quality Dimension / Framework</w:t>
            </w:r>
          </w:p>
        </w:tc>
      </w:tr>
      <w:tr>
        <w:trPr>
          <w:cantSplit w:val="0"/>
          <w:trHeight w:val="273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AE">
            <w:pPr>
              <w:spacing w:after="240" w:before="240" w:line="480" w:lineRule="auto"/>
              <w:rPr>
                <w:b w:val="1"/>
              </w:rPr>
            </w:pPr>
            <w:r w:rsidDel="00000000" w:rsidR="00000000" w:rsidRPr="00000000">
              <w:rPr>
                <w:b w:val="1"/>
                <w:rtl w:val="0"/>
              </w:rPr>
              <w:t xml:space="preserve">1. User Authentication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AF">
            <w:pPr>
              <w:spacing w:after="240" w:before="240" w:line="480" w:lineRule="auto"/>
              <w:rPr/>
            </w:pPr>
            <w:r w:rsidDel="00000000" w:rsidR="00000000" w:rsidRPr="00000000">
              <w:rPr>
                <w:rtl w:val="0"/>
              </w:rPr>
              <w:t xml:space="preserve">D-TC01 (Driver Registration &amp; Login)P-TC01 (Passenger Registration &amp; Login)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B0">
            <w:pPr>
              <w:spacing w:after="240" w:before="240" w:line="480" w:lineRule="auto"/>
              <w:rPr/>
            </w:pPr>
            <w:r w:rsidDel="00000000" w:rsidR="00000000" w:rsidRPr="00000000">
              <w:rPr>
                <w:rtl w:val="0"/>
              </w:rPr>
              <w:t xml:space="preserve">Validates account creation and secure login for both user roles.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B1">
            <w:pPr>
              <w:spacing w:after="240" w:before="240" w:line="480" w:lineRule="auto"/>
              <w:rPr/>
            </w:pPr>
            <w:r w:rsidDel="00000000" w:rsidR="00000000" w:rsidRPr="00000000">
              <w:rPr>
                <w:i w:val="1"/>
                <w:rtl w:val="0"/>
              </w:rPr>
              <w:t xml:space="preserve">ISO/IEC 25010 – Usability, Functional Suitability</w:t>
            </w:r>
            <w:r w:rsidDel="00000000" w:rsidR="00000000" w:rsidRPr="00000000">
              <w:rPr>
                <w:rtl w:val="0"/>
              </w:rPr>
              <w:t xml:space="preserve">; </w:t>
            </w:r>
            <w:r w:rsidDel="00000000" w:rsidR="00000000" w:rsidRPr="00000000">
              <w:rPr>
                <w:i w:val="1"/>
                <w:rtl w:val="0"/>
              </w:rPr>
              <w:t xml:space="preserve">TAM – Perceived Ease of Use</w:t>
            </w:r>
            <w:r w:rsidDel="00000000" w:rsidR="00000000" w:rsidRPr="00000000">
              <w:rPr>
                <w:rtl w:val="0"/>
              </w:rPr>
            </w:r>
          </w:p>
        </w:tc>
      </w:tr>
      <w:tr>
        <w:trPr>
          <w:cantSplit w:val="0"/>
          <w:trHeight w:val="329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B2">
            <w:pPr>
              <w:spacing w:after="240" w:before="240" w:line="480" w:lineRule="auto"/>
              <w:rPr>
                <w:b w:val="1"/>
              </w:rPr>
            </w:pPr>
            <w:r w:rsidDel="00000000" w:rsidR="00000000" w:rsidRPr="00000000">
              <w:rPr>
                <w:b w:val="1"/>
                <w:rtl w:val="0"/>
              </w:rPr>
              <w:t xml:space="preserve">2. Ride Posting / Booking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B3">
            <w:pPr>
              <w:spacing w:after="240" w:before="240" w:line="480" w:lineRule="auto"/>
              <w:rPr/>
            </w:pPr>
            <w:r w:rsidDel="00000000" w:rsidR="00000000" w:rsidRPr="00000000">
              <w:rPr>
                <w:rtl w:val="0"/>
              </w:rPr>
              <w:t xml:space="preserve">D-TC02 (Route Creation &amp; Publication)P-TC03 (Ride Request Creation)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B4">
            <w:pPr>
              <w:spacing w:after="240" w:before="240" w:line="480" w:lineRule="auto"/>
              <w:rPr/>
            </w:pPr>
            <w:r w:rsidDel="00000000" w:rsidR="00000000" w:rsidRPr="00000000">
              <w:rPr>
                <w:rtl w:val="0"/>
              </w:rPr>
              <w:t xml:space="preserve">Enables drivers to publish routes and passengers to create ride requests.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B5">
            <w:pPr>
              <w:spacing w:after="240" w:before="240" w:line="480" w:lineRule="auto"/>
              <w:rPr/>
            </w:pPr>
            <w:r w:rsidDel="00000000" w:rsidR="00000000" w:rsidRPr="00000000">
              <w:rPr>
                <w:i w:val="1"/>
                <w:rtl w:val="0"/>
              </w:rPr>
              <w:t xml:space="preserve">ISO/IEC 25010 – Functional Suitability</w:t>
            </w:r>
            <w:r w:rsidDel="00000000" w:rsidR="00000000" w:rsidRPr="00000000">
              <w:rPr>
                <w:rtl w:val="0"/>
              </w:rPr>
            </w:r>
          </w:p>
        </w:tc>
      </w:tr>
      <w:tr>
        <w:trPr>
          <w:cantSplit w:val="0"/>
          <w:trHeight w:val="24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B6">
            <w:pPr>
              <w:spacing w:after="240" w:before="240" w:line="480" w:lineRule="auto"/>
              <w:rPr>
                <w:b w:val="1"/>
              </w:rPr>
            </w:pPr>
            <w:r w:rsidDel="00000000" w:rsidR="00000000" w:rsidRPr="00000000">
              <w:rPr>
                <w:b w:val="1"/>
                <w:rtl w:val="0"/>
              </w:rPr>
              <w:t xml:space="preserve">3. Ride Matching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B7">
            <w:pPr>
              <w:spacing w:after="240" w:before="240" w:line="480" w:lineRule="auto"/>
              <w:rPr/>
            </w:pPr>
            <w:r w:rsidDel="00000000" w:rsidR="00000000" w:rsidRPr="00000000">
              <w:rPr>
                <w:rtl w:val="0"/>
              </w:rPr>
              <w:t xml:space="preserve">D-TC03 (Ride Request Notification)D-TC04 (Ride Acceptance &amp; Matching)P-TC04 (Ride Matching)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B8">
            <w:pPr>
              <w:spacing w:after="240" w:before="240" w:line="480" w:lineRule="auto"/>
              <w:rPr/>
            </w:pPr>
            <w:r w:rsidDel="00000000" w:rsidR="00000000" w:rsidRPr="00000000">
              <w:rPr>
                <w:rtl w:val="0"/>
              </w:rPr>
              <w:t xml:space="preserve">Matches passenger requests with available drivers in the same route corridor.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B9">
            <w:pPr>
              <w:spacing w:after="240" w:before="240" w:line="480" w:lineRule="auto"/>
              <w:rPr/>
            </w:pPr>
            <w:r w:rsidDel="00000000" w:rsidR="00000000" w:rsidRPr="00000000">
              <w:rPr>
                <w:i w:val="1"/>
                <w:rtl w:val="0"/>
              </w:rPr>
              <w:t xml:space="preserve">ISO/IEC 25010 – Performance Efficiency, Reliability</w:t>
            </w:r>
            <w:r w:rsidDel="00000000" w:rsidR="00000000" w:rsidRPr="00000000">
              <w:rPr>
                <w:rtl w:val="0"/>
              </w:rPr>
              <w:t xml:space="preserve">; </w:t>
            </w:r>
            <w:r w:rsidDel="00000000" w:rsidR="00000000" w:rsidRPr="00000000">
              <w:rPr>
                <w:i w:val="1"/>
                <w:rtl w:val="0"/>
              </w:rPr>
              <w:t xml:space="preserve">TAM – Perceived Usefulness</w:t>
            </w:r>
            <w:r w:rsidDel="00000000" w:rsidR="00000000" w:rsidRPr="00000000">
              <w:rPr>
                <w:rtl w:val="0"/>
              </w:rPr>
            </w:r>
          </w:p>
        </w:tc>
      </w:tr>
      <w:tr>
        <w:trPr>
          <w:cantSplit w:val="0"/>
          <w:trHeight w:val="189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BA">
            <w:pPr>
              <w:spacing w:after="240" w:before="240" w:line="480" w:lineRule="auto"/>
              <w:rPr>
                <w:b w:val="1"/>
              </w:rPr>
            </w:pPr>
            <w:r w:rsidDel="00000000" w:rsidR="00000000" w:rsidRPr="00000000">
              <w:rPr>
                <w:b w:val="1"/>
                <w:rtl w:val="0"/>
              </w:rPr>
              <w:t xml:space="preserve">4. In-App Messaging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BB">
            <w:pPr>
              <w:spacing w:after="240" w:before="240" w:line="480" w:lineRule="auto"/>
              <w:rPr/>
            </w:pPr>
            <w:r w:rsidDel="00000000" w:rsidR="00000000" w:rsidRPr="00000000">
              <w:rPr>
                <w:rtl w:val="0"/>
              </w:rPr>
              <w:t xml:space="preserve">D-TC06 / P-TC06 (In-App Chat)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BC">
            <w:pPr>
              <w:spacing w:after="240" w:before="240" w:line="480" w:lineRule="auto"/>
              <w:rPr/>
            </w:pPr>
            <w:r w:rsidDel="00000000" w:rsidR="00000000" w:rsidRPr="00000000">
              <w:rPr>
                <w:rtl w:val="0"/>
              </w:rPr>
              <w:t xml:space="preserve">Allows driver–passenger communication during active rides.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BD">
            <w:pPr>
              <w:spacing w:after="240" w:before="240" w:line="480" w:lineRule="auto"/>
              <w:rPr/>
            </w:pPr>
            <w:r w:rsidDel="00000000" w:rsidR="00000000" w:rsidRPr="00000000">
              <w:rPr>
                <w:i w:val="1"/>
                <w:rtl w:val="0"/>
              </w:rPr>
              <w:t xml:space="preserve">ISO/IEC 25010 – Performance Efficiency, Usability</w:t>
            </w:r>
            <w:r w:rsidDel="00000000" w:rsidR="00000000" w:rsidRPr="00000000">
              <w:rPr>
                <w:rtl w:val="0"/>
              </w:rPr>
            </w:r>
          </w:p>
        </w:tc>
      </w:tr>
      <w:tr>
        <w:trPr>
          <w:cantSplit w:val="0"/>
          <w:trHeight w:val="329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BE">
            <w:pPr>
              <w:spacing w:after="240" w:before="240" w:line="480" w:lineRule="auto"/>
              <w:rPr>
                <w:b w:val="1"/>
              </w:rPr>
            </w:pPr>
            <w:r w:rsidDel="00000000" w:rsidR="00000000" w:rsidRPr="00000000">
              <w:rPr>
                <w:b w:val="1"/>
                <w:rtl w:val="0"/>
              </w:rPr>
              <w:t xml:space="preserve">5. Real-Time Tracking &amp; Status Updates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BF">
            <w:pPr>
              <w:spacing w:after="240" w:before="240" w:line="480" w:lineRule="auto"/>
              <w:rPr/>
            </w:pPr>
            <w:r w:rsidDel="00000000" w:rsidR="00000000" w:rsidRPr="00000000">
              <w:rPr>
                <w:rtl w:val="0"/>
              </w:rPr>
              <w:t xml:space="preserve">D-TC05 (Real-Time GPS Tracking)P-TC05 (Live GPS Tracking)D-TC09 (Ride Status Workflow)P-TC08 (Ride Status Monitoring)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C0">
            <w:pPr>
              <w:spacing w:after="240" w:before="240" w:line="480" w:lineRule="auto"/>
              <w:rPr/>
            </w:pPr>
            <w:r w:rsidDel="00000000" w:rsidR="00000000" w:rsidRPr="00000000">
              <w:rPr>
                <w:rtl w:val="0"/>
              </w:rPr>
              <w:t xml:space="preserve">Displays live driver location and continuous trip status synchronization between users.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C1">
            <w:pPr>
              <w:spacing w:after="240" w:before="240" w:line="480" w:lineRule="auto"/>
              <w:rPr/>
            </w:pPr>
            <w:r w:rsidDel="00000000" w:rsidR="00000000" w:rsidRPr="00000000">
              <w:rPr>
                <w:i w:val="1"/>
                <w:rtl w:val="0"/>
              </w:rPr>
              <w:t xml:space="preserve">ISO/IEC 25010 – Performance Efficiency, Reliability</w:t>
            </w:r>
            <w:r w:rsidDel="00000000" w:rsidR="00000000" w:rsidRPr="00000000">
              <w:rPr>
                <w:rtl w:val="0"/>
              </w:rPr>
              <w:t xml:space="preserve">; </w:t>
            </w:r>
            <w:r w:rsidDel="00000000" w:rsidR="00000000" w:rsidRPr="00000000">
              <w:rPr>
                <w:i w:val="1"/>
                <w:rtl w:val="0"/>
              </w:rPr>
              <w:t xml:space="preserve">TAM – Perceived Usefulness</w:t>
            </w:r>
            <w:r w:rsidDel="00000000" w:rsidR="00000000" w:rsidRPr="00000000">
              <w:rPr>
                <w:rtl w:val="0"/>
              </w:rPr>
            </w:r>
          </w:p>
        </w:tc>
      </w:tr>
      <w:tr>
        <w:trPr>
          <w:cantSplit w:val="0"/>
          <w:trHeight w:val="24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C2">
            <w:pPr>
              <w:spacing w:after="240" w:before="240" w:line="480" w:lineRule="auto"/>
              <w:rPr>
                <w:b w:val="1"/>
              </w:rPr>
            </w:pPr>
            <w:r w:rsidDel="00000000" w:rsidR="00000000" w:rsidRPr="00000000">
              <w:rPr>
                <w:b w:val="1"/>
                <w:rtl w:val="0"/>
              </w:rPr>
              <w:t xml:space="preserve">6. Safety &amp; Trust Mechanisms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C3">
            <w:pPr>
              <w:spacing w:after="240" w:before="240" w:line="480" w:lineRule="auto"/>
              <w:rPr/>
            </w:pPr>
            <w:r w:rsidDel="00000000" w:rsidR="00000000" w:rsidRPr="00000000">
              <w:rPr>
                <w:rtl w:val="0"/>
              </w:rPr>
              <w:t xml:space="preserve">D-TC08 (Verification Badge)D-TC10 / P-TC10 (SOS / Emergency)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C4">
            <w:pPr>
              <w:spacing w:after="240" w:before="240" w:line="480" w:lineRule="auto"/>
              <w:rPr/>
            </w:pPr>
            <w:r w:rsidDel="00000000" w:rsidR="00000000" w:rsidRPr="00000000">
              <w:rPr>
                <w:rtl w:val="0"/>
              </w:rPr>
              <w:t xml:space="preserve">Strengthens user trust and safety through verification and emergency alert features.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C5">
            <w:pPr>
              <w:spacing w:after="240" w:before="240" w:line="480" w:lineRule="auto"/>
              <w:rPr/>
            </w:pPr>
            <w:r w:rsidDel="00000000" w:rsidR="00000000" w:rsidRPr="00000000">
              <w:rPr>
                <w:i w:val="1"/>
                <w:rtl w:val="0"/>
              </w:rPr>
              <w:t xml:space="preserve">ISO/IEC 25010 – Security, Safety</w:t>
            </w:r>
            <w:r w:rsidDel="00000000" w:rsidR="00000000" w:rsidRPr="00000000">
              <w:rPr>
                <w:rtl w:val="0"/>
              </w:rPr>
              <w:t xml:space="preserve">; </w:t>
            </w:r>
            <w:r w:rsidDel="00000000" w:rsidR="00000000" w:rsidRPr="00000000">
              <w:rPr>
                <w:i w:val="1"/>
                <w:rtl w:val="0"/>
              </w:rPr>
              <w:t xml:space="preserve">TAM – Perceived Trust</w:t>
            </w:r>
            <w:r w:rsidDel="00000000" w:rsidR="00000000" w:rsidRPr="00000000">
              <w:rPr>
                <w:rtl w:val="0"/>
              </w:rPr>
            </w:r>
          </w:p>
        </w:tc>
      </w:tr>
      <w:tr>
        <w:trPr>
          <w:cantSplit w:val="0"/>
          <w:trHeight w:val="24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C6">
            <w:pPr>
              <w:spacing w:after="240" w:before="240" w:line="480" w:lineRule="auto"/>
              <w:rPr>
                <w:b w:val="1"/>
              </w:rPr>
            </w:pPr>
            <w:r w:rsidDel="00000000" w:rsidR="00000000" w:rsidRPr="00000000">
              <w:rPr>
                <w:b w:val="1"/>
                <w:rtl w:val="0"/>
              </w:rPr>
              <w:t xml:space="preserve">7. Historical Records &amp; Feedback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C7">
            <w:pPr>
              <w:spacing w:after="240" w:before="240" w:line="480" w:lineRule="auto"/>
              <w:rPr/>
            </w:pPr>
            <w:r w:rsidDel="00000000" w:rsidR="00000000" w:rsidRPr="00000000">
              <w:rPr>
                <w:rtl w:val="0"/>
              </w:rPr>
              <w:t xml:space="preserve">D-TC11 / P-TC11 (Ride History)P-TC09 (Ratings &amp; Feedback)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C8">
            <w:pPr>
              <w:spacing w:after="240" w:before="240" w:line="480" w:lineRule="auto"/>
              <w:rPr/>
            </w:pPr>
            <w:r w:rsidDel="00000000" w:rsidR="00000000" w:rsidRPr="00000000">
              <w:rPr>
                <w:rtl w:val="0"/>
              </w:rPr>
              <w:t xml:space="preserve">Stores trip records and allows users to review completed rides.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C9">
            <w:pPr>
              <w:spacing w:after="240" w:before="240" w:line="480" w:lineRule="auto"/>
              <w:rPr/>
            </w:pPr>
            <w:r w:rsidDel="00000000" w:rsidR="00000000" w:rsidRPr="00000000">
              <w:rPr>
                <w:i w:val="1"/>
                <w:rtl w:val="0"/>
              </w:rPr>
              <w:t xml:space="preserve">ISO/IEC 25010 – Maintainability, Usability</w:t>
            </w:r>
            <w:r w:rsidDel="00000000" w:rsidR="00000000" w:rsidRPr="00000000">
              <w:rPr>
                <w:rtl w:val="0"/>
              </w:rPr>
              <w:t xml:space="preserve">; </w:t>
            </w:r>
            <w:r w:rsidDel="00000000" w:rsidR="00000000" w:rsidRPr="00000000">
              <w:rPr>
                <w:i w:val="1"/>
                <w:rtl w:val="0"/>
              </w:rPr>
              <w:t xml:space="preserve">TAM – Behavioral Intention</w:t>
            </w:r>
            <w:r w:rsidDel="00000000" w:rsidR="00000000" w:rsidRPr="00000000">
              <w:rPr>
                <w:rtl w:val="0"/>
              </w:rPr>
            </w:r>
          </w:p>
        </w:tc>
      </w:tr>
      <w:tr>
        <w:trPr>
          <w:cantSplit w:val="0"/>
          <w:trHeight w:val="189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CA">
            <w:pPr>
              <w:spacing w:after="240" w:before="240" w:line="480" w:lineRule="auto"/>
              <w:rPr>
                <w:b w:val="1"/>
              </w:rPr>
            </w:pPr>
            <w:r w:rsidDel="00000000" w:rsidR="00000000" w:rsidRPr="00000000">
              <w:rPr>
                <w:b w:val="1"/>
                <w:rtl w:val="0"/>
              </w:rPr>
              <w:t xml:space="preserve">8. System Performance &amp; Stability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CB">
            <w:pPr>
              <w:spacing w:after="240" w:before="240" w:line="480" w:lineRule="auto"/>
              <w:rPr/>
            </w:pPr>
            <w:r w:rsidDel="00000000" w:rsidR="00000000" w:rsidRPr="00000000">
              <w:rPr>
                <w:rtl w:val="0"/>
              </w:rPr>
              <w:t xml:space="preserve">D-TC12 / P-TC12 (System Responsiveness)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CC">
            <w:pPr>
              <w:spacing w:after="240" w:before="240" w:line="480" w:lineRule="auto"/>
              <w:rPr/>
            </w:pPr>
            <w:r w:rsidDel="00000000" w:rsidR="00000000" w:rsidRPr="00000000">
              <w:rPr>
                <w:rtl w:val="0"/>
              </w:rPr>
              <w:t xml:space="preserve">Tests overall responsiveness and absence of system errors during repeated operations.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CD">
            <w:pPr>
              <w:spacing w:after="240" w:before="240" w:line="480" w:lineRule="auto"/>
              <w:rPr/>
            </w:pPr>
            <w:r w:rsidDel="00000000" w:rsidR="00000000" w:rsidRPr="00000000">
              <w:rPr>
                <w:i w:val="1"/>
                <w:rtl w:val="0"/>
              </w:rPr>
              <w:t xml:space="preserve">ISO/IEC 25010 – Performance Efficiency, Reliability</w:t>
            </w:r>
            <w:r w:rsidDel="00000000" w:rsidR="00000000" w:rsidRPr="00000000">
              <w:rPr>
                <w:rtl w:val="0"/>
              </w:rPr>
            </w:r>
          </w:p>
        </w:tc>
      </w:tr>
    </w:tbl>
    <w:p w:rsidR="00000000" w:rsidDel="00000000" w:rsidP="00000000" w:rsidRDefault="00000000" w:rsidRPr="00000000" w14:paraId="000004CE">
      <w:pPr>
        <w:pStyle w:val="Heading3"/>
        <w:keepNext w:val="0"/>
        <w:keepLines w:val="0"/>
        <w:spacing w:before="280" w:line="480" w:lineRule="auto"/>
        <w:jc w:val="both"/>
        <w:rPr>
          <w:i w:val="1"/>
          <w:color w:val="000000"/>
          <w:sz w:val="22"/>
          <w:szCs w:val="22"/>
        </w:rPr>
      </w:pPr>
      <w:bookmarkStart w:colFirst="0" w:colLast="0" w:name="_qrtkq4h1v2ih" w:id="76"/>
      <w:bookmarkEnd w:id="76"/>
      <w:r w:rsidDel="00000000" w:rsidR="00000000" w:rsidRPr="00000000">
        <w:rPr>
          <w:rtl w:val="0"/>
        </w:rPr>
      </w:r>
    </w:p>
    <w:tbl>
      <w:tblPr>
        <w:tblStyle w:val="Table17"/>
        <w:tblW w:w="9359.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58.0830670926516"/>
        <w:gridCol w:w="5268.11501597444"/>
        <w:gridCol w:w="1933.8019169329073"/>
        <w:tblGridChange w:id="0">
          <w:tblGrid>
            <w:gridCol w:w="2158.0830670926516"/>
            <w:gridCol w:w="5268.11501597444"/>
            <w:gridCol w:w="1933.8019169329073"/>
          </w:tblGrid>
        </w:tblGridChange>
      </w:tblGrid>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F">
            <w:pPr>
              <w:spacing w:after="240" w:before="240" w:line="480" w:lineRule="auto"/>
              <w:jc w:val="center"/>
              <w:rPr>
                <w:b w:val="1"/>
              </w:rPr>
            </w:pPr>
            <w:r w:rsidDel="00000000" w:rsidR="00000000" w:rsidRPr="00000000">
              <w:rPr>
                <w:b w:val="1"/>
                <w:rtl w:val="0"/>
              </w:rPr>
              <w:t xml:space="preserve">Quality Attribute (ISO/IEC 25010)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0">
            <w:pPr>
              <w:spacing w:after="240" w:before="240" w:line="480" w:lineRule="auto"/>
              <w:jc w:val="center"/>
              <w:rPr>
                <w:b w:val="1"/>
              </w:rPr>
            </w:pPr>
            <w:r w:rsidDel="00000000" w:rsidR="00000000" w:rsidRPr="00000000">
              <w:rPr>
                <w:b w:val="1"/>
                <w:rtl w:val="0"/>
              </w:rPr>
              <w:t xml:space="preserve">Evidence from UAT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1">
            <w:pPr>
              <w:spacing w:after="240" w:before="240" w:line="480" w:lineRule="auto"/>
              <w:jc w:val="center"/>
              <w:rPr>
                <w:b w:val="1"/>
              </w:rPr>
            </w:pPr>
            <w:r w:rsidDel="00000000" w:rsidR="00000000" w:rsidRPr="00000000">
              <w:rPr>
                <w:b w:val="1"/>
                <w:rtl w:val="0"/>
              </w:rPr>
              <w:t xml:space="preserve">Result</w:t>
            </w:r>
          </w:p>
        </w:tc>
      </w:tr>
      <w:tr>
        <w:trPr>
          <w:cantSplit w:val="0"/>
          <w:trHeight w:val="13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2">
            <w:pPr>
              <w:spacing w:after="240" w:before="240" w:line="480" w:lineRule="auto"/>
              <w:jc w:val="both"/>
              <w:rPr/>
            </w:pPr>
            <w:r w:rsidDel="00000000" w:rsidR="00000000" w:rsidRPr="00000000">
              <w:rPr>
                <w:rtl w:val="0"/>
              </w:rPr>
              <w:t xml:space="preserve">Functional Suitability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3">
            <w:pPr>
              <w:spacing w:after="240" w:before="240" w:line="480" w:lineRule="auto"/>
              <w:jc w:val="both"/>
              <w:rPr/>
            </w:pPr>
            <w:r w:rsidDel="00000000" w:rsidR="00000000" w:rsidRPr="00000000">
              <w:rPr>
                <w:rtl w:val="0"/>
              </w:rPr>
              <w:t xml:space="preserve">All core modules – authentication, route management, ride matching, live tracking, and SOS features – performed according to expected design outcomes.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4">
            <w:pPr>
              <w:spacing w:after="240" w:before="240" w:line="480" w:lineRule="auto"/>
              <w:jc w:val="both"/>
              <w:rPr/>
            </w:pPr>
            <w:r w:rsidDel="00000000" w:rsidR="00000000" w:rsidRPr="00000000">
              <w:rPr>
                <w:rtl w:val="0"/>
              </w:rPr>
              <w:t xml:space="preserve">Achieved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5">
            <w:pPr>
              <w:spacing w:after="240" w:before="240" w:line="480" w:lineRule="auto"/>
              <w:jc w:val="both"/>
              <w:rPr/>
            </w:pPr>
            <w:r w:rsidDel="00000000" w:rsidR="00000000" w:rsidRPr="00000000">
              <w:rPr>
                <w:rtl w:val="0"/>
              </w:rPr>
              <w:t xml:space="preserve">Performance Efficiency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6">
            <w:pPr>
              <w:spacing w:after="240" w:before="240" w:line="480" w:lineRule="auto"/>
              <w:jc w:val="both"/>
              <w:rPr/>
            </w:pPr>
            <w:r w:rsidDel="00000000" w:rsidR="00000000" w:rsidRPr="00000000">
              <w:rPr>
                <w:rtl w:val="0"/>
              </w:rPr>
              <w:t xml:space="preserve">Interface transitions and map interactions were highly responsive, with no latency reported.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7">
            <w:pPr>
              <w:spacing w:after="240" w:before="240" w:line="480" w:lineRule="auto"/>
              <w:jc w:val="both"/>
              <w:rPr/>
            </w:pPr>
            <w:r w:rsidDel="00000000" w:rsidR="00000000" w:rsidRPr="00000000">
              <w:rPr>
                <w:rtl w:val="0"/>
              </w:rPr>
              <w:t xml:space="preserve">Achieved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8">
            <w:pPr>
              <w:spacing w:after="240" w:before="240" w:line="480" w:lineRule="auto"/>
              <w:jc w:val="both"/>
              <w:rPr/>
            </w:pPr>
            <w:r w:rsidDel="00000000" w:rsidR="00000000" w:rsidRPr="00000000">
              <w:rPr>
                <w:rtl w:val="0"/>
              </w:rPr>
              <w:t xml:space="preserve">Reliability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9">
            <w:pPr>
              <w:spacing w:after="240" w:before="240" w:line="480" w:lineRule="auto"/>
              <w:jc w:val="both"/>
              <w:rPr/>
            </w:pPr>
            <w:r w:rsidDel="00000000" w:rsidR="00000000" w:rsidRPr="00000000">
              <w:rPr>
                <w:rtl w:val="0"/>
              </w:rPr>
              <w:t xml:space="preserve">The system remained stable throughout testing, with no crashes or critical errors.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A">
            <w:pPr>
              <w:spacing w:after="240" w:before="240" w:line="480" w:lineRule="auto"/>
              <w:jc w:val="both"/>
              <w:rPr/>
            </w:pPr>
            <w:r w:rsidDel="00000000" w:rsidR="00000000" w:rsidRPr="00000000">
              <w:rPr>
                <w:rtl w:val="0"/>
              </w:rPr>
              <w:t xml:space="preserve">Achieved</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B">
            <w:pPr>
              <w:spacing w:after="240" w:before="240" w:line="480" w:lineRule="auto"/>
              <w:jc w:val="both"/>
              <w:rPr/>
            </w:pPr>
            <w:r w:rsidDel="00000000" w:rsidR="00000000" w:rsidRPr="00000000">
              <w:rPr>
                <w:rtl w:val="0"/>
              </w:rPr>
              <w:t xml:space="preserve">Usability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C">
            <w:pPr>
              <w:spacing w:after="240" w:before="240" w:line="480" w:lineRule="auto"/>
              <w:jc w:val="both"/>
              <w:rPr/>
            </w:pPr>
            <w:r w:rsidDel="00000000" w:rsidR="00000000" w:rsidRPr="00000000">
              <w:rPr>
                <w:rtl w:val="0"/>
              </w:rPr>
              <w:t xml:space="preserve">Participants described the app as simple and intuitive, noting only minor UI improvements for labeling and placement.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D">
            <w:pPr>
              <w:spacing w:after="240" w:before="240" w:line="480" w:lineRule="auto"/>
              <w:jc w:val="both"/>
              <w:rPr/>
            </w:pPr>
            <w:r w:rsidDel="00000000" w:rsidR="00000000" w:rsidRPr="00000000">
              <w:rPr>
                <w:rtl w:val="0"/>
              </w:rPr>
              <w:t xml:space="preserve">Achieved</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E">
            <w:pPr>
              <w:spacing w:after="240" w:before="240" w:line="480" w:lineRule="auto"/>
              <w:jc w:val="both"/>
              <w:rPr/>
            </w:pPr>
            <w:r w:rsidDel="00000000" w:rsidR="00000000" w:rsidRPr="00000000">
              <w:rPr>
                <w:rtl w:val="0"/>
              </w:rPr>
              <w:t xml:space="preserve">Security and Safety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F">
            <w:pPr>
              <w:spacing w:after="240" w:before="240" w:line="480" w:lineRule="auto"/>
              <w:jc w:val="both"/>
              <w:rPr/>
            </w:pPr>
            <w:r w:rsidDel="00000000" w:rsidR="00000000" w:rsidRPr="00000000">
              <w:rPr>
                <w:rtl w:val="0"/>
              </w:rPr>
              <w:t xml:space="preserve">Verification badges and SOS functions worked as intended, enhancing trust and confidence among users.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0">
            <w:pPr>
              <w:spacing w:after="240" w:before="240" w:line="480" w:lineRule="auto"/>
              <w:jc w:val="both"/>
              <w:rPr/>
            </w:pPr>
            <w:r w:rsidDel="00000000" w:rsidR="00000000" w:rsidRPr="00000000">
              <w:rPr>
                <w:rtl w:val="0"/>
              </w:rPr>
              <w:t xml:space="preserve">Achieved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1">
            <w:pPr>
              <w:spacing w:after="240" w:before="240" w:line="480" w:lineRule="auto"/>
              <w:jc w:val="both"/>
              <w:rPr>
                <w:b w:val="1"/>
              </w:rPr>
            </w:pPr>
            <w:r w:rsidDel="00000000" w:rsidR="00000000" w:rsidRPr="00000000">
              <w:rPr>
                <w:b w:val="1"/>
                <w:rtl w:val="0"/>
              </w:rPr>
              <w:t xml:space="preserve">Overall Pass Rate = 100 %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2">
            <w:pPr>
              <w:spacing w:after="240" w:before="240" w:line="480" w:lineRule="auto"/>
              <w:jc w:val="both"/>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3">
            <w:pPr>
              <w:spacing w:after="240" w:before="240" w:line="480" w:lineRule="auto"/>
              <w:jc w:val="both"/>
              <w:rPr>
                <w:b w:val="1"/>
              </w:rPr>
            </w:pPr>
            <w:r w:rsidDel="00000000" w:rsidR="00000000" w:rsidRPr="00000000">
              <w:rPr>
                <w:b w:val="1"/>
                <w:rtl w:val="0"/>
              </w:rPr>
              <w:t xml:space="preserve">Excellent / Fully Operational</w:t>
            </w:r>
          </w:p>
        </w:tc>
      </w:tr>
    </w:tbl>
    <w:p w:rsidR="00000000" w:rsidDel="00000000" w:rsidP="00000000" w:rsidRDefault="00000000" w:rsidRPr="00000000" w14:paraId="000004E4">
      <w:pPr>
        <w:keepNext w:val="0"/>
        <w:keepLines w:val="0"/>
        <w:spacing w:before="280" w:line="480" w:lineRule="auto"/>
        <w:jc w:val="center"/>
        <w:rPr>
          <w:i w:val="1"/>
        </w:rPr>
      </w:pPr>
      <w:r w:rsidDel="00000000" w:rsidR="00000000" w:rsidRPr="00000000">
        <w:rPr>
          <w:i w:val="1"/>
          <w:rtl w:val="0"/>
        </w:rPr>
        <w:t xml:space="preserve">Table 4.6.1 - User Acceptance Testing Summary for Functional Modules (n = 29 total respondents)</w:t>
      </w:r>
    </w:p>
    <w:p w:rsidR="00000000" w:rsidDel="00000000" w:rsidP="00000000" w:rsidRDefault="00000000" w:rsidRPr="00000000" w14:paraId="000004E5">
      <w:pPr>
        <w:spacing w:after="240" w:before="240" w:line="480" w:lineRule="auto"/>
        <w:jc w:val="both"/>
        <w:rPr/>
      </w:pPr>
      <w:r w:rsidDel="00000000" w:rsidR="00000000" w:rsidRPr="00000000">
        <w:rPr>
          <w:rtl w:val="0"/>
        </w:rPr>
      </w:r>
    </w:p>
    <w:p w:rsidR="00000000" w:rsidDel="00000000" w:rsidP="00000000" w:rsidRDefault="00000000" w:rsidRPr="00000000" w14:paraId="000004E6">
      <w:pPr>
        <w:spacing w:after="240" w:before="240" w:line="480" w:lineRule="auto"/>
        <w:jc w:val="both"/>
        <w:rPr/>
      </w:pPr>
      <w:r w:rsidDel="00000000" w:rsidR="00000000" w:rsidRPr="00000000">
        <w:rPr>
          <w:rtl w:val="0"/>
        </w:rPr>
        <w:t xml:space="preserve">The UAT results yielded a 100 % functional pass rate across all 91 test cases executed by both user groups, confirming that the system meets its functional and performance requirements. All critical modules operated without failure, and reported issues were purely cosmetic (e.g., button alignment or color consistency). This indicates that GoDavao is technically stable and ready for pilot deployment following minor refinements</w:t>
      </w:r>
    </w:p>
    <w:p w:rsidR="00000000" w:rsidDel="00000000" w:rsidP="00000000" w:rsidRDefault="00000000" w:rsidRPr="00000000" w14:paraId="000004E7">
      <w:pPr>
        <w:spacing w:after="240" w:before="240" w:line="480" w:lineRule="auto"/>
        <w:jc w:val="both"/>
        <w:rPr/>
      </w:pPr>
      <w:r w:rsidDel="00000000" w:rsidR="00000000" w:rsidRPr="00000000">
        <w:rPr>
          <w:rtl w:val="0"/>
        </w:rPr>
        <w:t xml:space="preserve">To quantitatively measure perceived usability beyond functional testing, the research employed the System Usability Scale (SUS) framework developed by John Brooke (1986). The SUS is a 10-item questionnaire using a five-point Likert scale that produces a score out of 100. According to industry benchmarks, a score above 80.3 is classified as Excellent, placing a system in the top 10 % of usable systems globally Both GoDavao’s passenger and driver interfaces were evaluated using this standardized instrument.</w:t>
      </w:r>
    </w:p>
    <w:p w:rsidR="00000000" w:rsidDel="00000000" w:rsidP="00000000" w:rsidRDefault="00000000" w:rsidRPr="00000000" w14:paraId="000004E8">
      <w:pPr>
        <w:spacing w:after="240" w:before="240" w:line="480" w:lineRule="auto"/>
        <w:jc w:val="both"/>
        <w:rPr/>
      </w:pPr>
      <w:r w:rsidDel="00000000" w:rsidR="00000000" w:rsidRPr="00000000">
        <w:rPr>
          <w:rtl w:val="0"/>
        </w:rPr>
      </w:r>
    </w:p>
    <w:p w:rsidR="00000000" w:rsidDel="00000000" w:rsidP="00000000" w:rsidRDefault="00000000" w:rsidRPr="00000000" w14:paraId="000004E9">
      <w:pPr>
        <w:pStyle w:val="Heading3"/>
        <w:keepNext w:val="0"/>
        <w:keepLines w:val="0"/>
        <w:spacing w:before="280" w:line="480" w:lineRule="auto"/>
        <w:jc w:val="both"/>
        <w:rPr>
          <w:i w:val="1"/>
          <w:color w:val="000000"/>
          <w:sz w:val="22"/>
          <w:szCs w:val="22"/>
        </w:rPr>
      </w:pPr>
      <w:bookmarkStart w:colFirst="0" w:colLast="0" w:name="_aaezraaqzkqz" w:id="77"/>
      <w:bookmarkEnd w:id="77"/>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2.364217252396"/>
        <w:gridCol w:w="2487.02875399361"/>
        <w:gridCol w:w="4490.607028753993"/>
        <w:tblGridChange w:id="0">
          <w:tblGrid>
            <w:gridCol w:w="2382.364217252396"/>
            <w:gridCol w:w="2487.02875399361"/>
            <w:gridCol w:w="4490.607028753993"/>
          </w:tblGrid>
        </w:tblGridChange>
      </w:tblGrid>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A">
            <w:pPr>
              <w:spacing w:after="240" w:before="240" w:line="480" w:lineRule="auto"/>
              <w:jc w:val="center"/>
              <w:rPr>
                <w:b w:val="1"/>
              </w:rPr>
            </w:pPr>
            <w:r w:rsidDel="00000000" w:rsidR="00000000" w:rsidRPr="00000000">
              <w:rPr>
                <w:b w:val="1"/>
                <w:rtl w:val="0"/>
              </w:rPr>
              <w:t xml:space="preserve">User Group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B">
            <w:pPr>
              <w:spacing w:after="240" w:before="240" w:line="480" w:lineRule="auto"/>
              <w:jc w:val="center"/>
              <w:rPr>
                <w:b w:val="1"/>
              </w:rPr>
            </w:pPr>
            <w:r w:rsidDel="00000000" w:rsidR="00000000" w:rsidRPr="00000000">
              <w:rPr>
                <w:b w:val="1"/>
                <w:rtl w:val="0"/>
              </w:rPr>
              <w:t xml:space="preserve">Average SUS Score (0–100)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C">
            <w:pPr>
              <w:spacing w:after="240" w:before="240" w:line="480" w:lineRule="auto"/>
              <w:jc w:val="center"/>
              <w:rPr>
                <w:b w:val="1"/>
              </w:rPr>
            </w:pPr>
            <w:r w:rsidDel="00000000" w:rsidR="00000000" w:rsidRPr="00000000">
              <w:rPr>
                <w:b w:val="1"/>
                <w:rtl w:val="0"/>
              </w:rPr>
              <w:t xml:space="preserve">Interpretation (Brooke, 1986; Sauro &amp; Lewis, 2016)</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D">
            <w:pPr>
              <w:spacing w:after="240" w:before="240" w:line="480" w:lineRule="auto"/>
              <w:jc w:val="both"/>
              <w:rPr/>
            </w:pPr>
            <w:r w:rsidDel="00000000" w:rsidR="00000000" w:rsidRPr="00000000">
              <w:rPr>
                <w:rtl w:val="0"/>
              </w:rPr>
              <w:t xml:space="preserve">Passenger Module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E">
            <w:pPr>
              <w:spacing w:after="240" w:before="240" w:line="480" w:lineRule="auto"/>
              <w:jc w:val="both"/>
              <w:rPr/>
            </w:pPr>
            <w:r w:rsidDel="00000000" w:rsidR="00000000" w:rsidRPr="00000000">
              <w:rPr>
                <w:rtl w:val="0"/>
              </w:rPr>
              <w:t xml:space="preserve">84.2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F">
            <w:pPr>
              <w:spacing w:after="240" w:before="240" w:line="480" w:lineRule="auto"/>
              <w:jc w:val="both"/>
              <w:rPr/>
            </w:pPr>
            <w:r w:rsidDel="00000000" w:rsidR="00000000" w:rsidRPr="00000000">
              <w:rPr>
                <w:rtl w:val="0"/>
              </w:rPr>
              <w:t xml:space="preserve">Excellent – Top 10 % Usability</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0">
            <w:pPr>
              <w:spacing w:after="240" w:before="240" w:line="480" w:lineRule="auto"/>
              <w:jc w:val="both"/>
              <w:rPr/>
            </w:pPr>
            <w:r w:rsidDel="00000000" w:rsidR="00000000" w:rsidRPr="00000000">
              <w:rPr>
                <w:rtl w:val="0"/>
              </w:rPr>
              <w:t xml:space="preserve">Driver Module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1">
            <w:pPr>
              <w:spacing w:after="240" w:before="240" w:line="480" w:lineRule="auto"/>
              <w:jc w:val="both"/>
              <w:rPr/>
            </w:pPr>
            <w:r w:rsidDel="00000000" w:rsidR="00000000" w:rsidRPr="00000000">
              <w:rPr>
                <w:rtl w:val="0"/>
              </w:rPr>
              <w:t xml:space="preserve">86.5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2">
            <w:pPr>
              <w:spacing w:after="240" w:before="240" w:line="480" w:lineRule="auto"/>
              <w:jc w:val="both"/>
              <w:rPr/>
            </w:pPr>
            <w:r w:rsidDel="00000000" w:rsidR="00000000" w:rsidRPr="00000000">
              <w:rPr>
                <w:rtl w:val="0"/>
              </w:rPr>
              <w:t xml:space="preserve">Excellent – Best-in-Class Usability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3">
            <w:pPr>
              <w:spacing w:after="240" w:before="240" w:line="480" w:lineRule="auto"/>
              <w:jc w:val="both"/>
              <w:rPr>
                <w:b w:val="1"/>
              </w:rPr>
            </w:pPr>
            <w:r w:rsidDel="00000000" w:rsidR="00000000" w:rsidRPr="00000000">
              <w:rPr>
                <w:b w:val="1"/>
                <w:rtl w:val="0"/>
              </w:rPr>
              <w:t xml:space="preserve">Overall Mean SUS = 85.4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4">
            <w:pPr>
              <w:spacing w:after="240" w:before="240" w:line="480" w:lineRule="auto"/>
              <w:jc w:val="both"/>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5">
            <w:pPr>
              <w:spacing w:after="240" w:before="240" w:line="480" w:lineRule="auto"/>
              <w:jc w:val="both"/>
              <w:rPr>
                <w:b w:val="1"/>
              </w:rPr>
            </w:pPr>
            <w:r w:rsidDel="00000000" w:rsidR="00000000" w:rsidRPr="00000000">
              <w:rPr>
                <w:b w:val="1"/>
                <w:rtl w:val="0"/>
              </w:rPr>
              <w:t xml:space="preserve">Excellent / Highly Usable System</w:t>
            </w:r>
          </w:p>
        </w:tc>
      </w:tr>
    </w:tbl>
    <w:p w:rsidR="00000000" w:rsidDel="00000000" w:rsidP="00000000" w:rsidRDefault="00000000" w:rsidRPr="00000000" w14:paraId="000004F6">
      <w:pPr>
        <w:keepNext w:val="0"/>
        <w:keepLines w:val="0"/>
        <w:spacing w:before="280" w:line="480" w:lineRule="auto"/>
        <w:jc w:val="center"/>
        <w:rPr/>
      </w:pPr>
      <w:r w:rsidDel="00000000" w:rsidR="00000000" w:rsidRPr="00000000">
        <w:rPr>
          <w:rtl w:val="0"/>
        </w:rPr>
        <w:t xml:space="preserve">Table 4.6.2- System Usability Scale (SUS) Results for GoDavao (n = 29)</w:t>
      </w:r>
      <w:r w:rsidDel="00000000" w:rsidR="00000000" w:rsidRPr="00000000">
        <w:rPr>
          <w:rtl w:val="0"/>
        </w:rPr>
      </w:r>
    </w:p>
    <w:p w:rsidR="00000000" w:rsidDel="00000000" w:rsidP="00000000" w:rsidRDefault="00000000" w:rsidRPr="00000000" w14:paraId="000004F7">
      <w:pPr>
        <w:spacing w:after="240" w:before="240" w:line="480" w:lineRule="auto"/>
        <w:jc w:val="both"/>
        <w:rPr/>
      </w:pPr>
      <w:r w:rsidDel="00000000" w:rsidR="00000000" w:rsidRPr="00000000">
        <w:rPr>
          <w:rtl w:val="0"/>
        </w:rPr>
        <w:t xml:space="preserve">The SUS results demonstrate that GoDavao achieved an average score of 85.4, indicating that both passengers and drivers found the application easy to use and functionally reliable. Participants highlighted that the interface design allowed them to complete tasks efficiently without requiring technical guidance. This validates the system’s compliance with the ISO/IEC 25010 attributes of effectiveness and user satisfaction. Qualitative feedback further supported these findings, emphasizing that the application layout, ride workflow, and navigation flow were logical and easy to understand.</w:t>
      </w:r>
    </w:p>
    <w:p w:rsidR="00000000" w:rsidDel="00000000" w:rsidP="00000000" w:rsidRDefault="00000000" w:rsidRPr="00000000" w14:paraId="000004F8">
      <w:pPr>
        <w:spacing w:after="240" w:before="240" w:line="480" w:lineRule="auto"/>
        <w:jc w:val="both"/>
        <w:rPr/>
      </w:pPr>
      <w:r w:rsidDel="00000000" w:rsidR="00000000" w:rsidRPr="00000000">
        <w:rPr>
          <w:rtl w:val="0"/>
        </w:rPr>
        <w:t xml:space="preserve">Moreover, the results reinforce key constructs of the Technology Acceptance Model (TAM). High SUS scores correspond to strong Perceived Ease of Use and Perceived Usefulness, which together drive positive Behavioral Intention to Use. Participants expressed intentions to continue using the app and recommend it to others because of its reliability, safety features, and efficiency in addressing transport challenges in Davao City. The study therefore confirms that when a system is both useful and easy to use, user acceptance and continued adoption significantly increase (Davis, 1989).</w:t>
      </w:r>
    </w:p>
    <w:p w:rsidR="00000000" w:rsidDel="00000000" w:rsidP="00000000" w:rsidRDefault="00000000" w:rsidRPr="00000000" w14:paraId="000004F9">
      <w:pPr>
        <w:pStyle w:val="Heading2"/>
        <w:keepNext w:val="0"/>
        <w:keepLines w:val="0"/>
        <w:spacing w:after="80" w:line="480" w:lineRule="auto"/>
        <w:jc w:val="both"/>
        <w:rPr>
          <w:b w:val="1"/>
          <w:sz w:val="22"/>
          <w:szCs w:val="22"/>
        </w:rPr>
      </w:pPr>
      <w:bookmarkStart w:colFirst="0" w:colLast="0" w:name="_yfafem5pqktw" w:id="78"/>
      <w:bookmarkEnd w:id="78"/>
      <w:r w:rsidDel="00000000" w:rsidR="00000000" w:rsidRPr="00000000">
        <w:rPr>
          <w:b w:val="1"/>
          <w:sz w:val="22"/>
          <w:szCs w:val="22"/>
          <w:rtl w:val="0"/>
        </w:rPr>
        <w:t xml:space="preserve">4.7 Objective 6 – To Evaluate the App’s Performance, Usability, and Effectiveness</w:t>
      </w:r>
    </w:p>
    <w:p w:rsidR="00000000" w:rsidDel="00000000" w:rsidP="00000000" w:rsidRDefault="00000000" w:rsidRPr="00000000" w14:paraId="000004FA">
      <w:pPr>
        <w:spacing w:after="240" w:before="240" w:line="480" w:lineRule="auto"/>
        <w:jc w:val="both"/>
        <w:rPr/>
      </w:pPr>
      <w:r w:rsidDel="00000000" w:rsidR="00000000" w:rsidRPr="00000000">
        <w:rPr>
          <w:rtl w:val="0"/>
        </w:rPr>
        <w:t xml:space="preserve">This final objective sought to assess the overall </w:t>
      </w:r>
      <w:r w:rsidDel="00000000" w:rsidR="00000000" w:rsidRPr="00000000">
        <w:rPr>
          <w:b w:val="1"/>
          <w:rtl w:val="0"/>
        </w:rPr>
        <w:t xml:space="preserve">performance</w:t>
      </w:r>
      <w:r w:rsidDel="00000000" w:rsidR="00000000" w:rsidRPr="00000000">
        <w:rPr>
          <w:rtl w:val="0"/>
        </w:rPr>
        <w:t xml:space="preserve">, </w:t>
      </w:r>
      <w:r w:rsidDel="00000000" w:rsidR="00000000" w:rsidRPr="00000000">
        <w:rPr>
          <w:b w:val="1"/>
          <w:rtl w:val="0"/>
        </w:rPr>
        <w:t xml:space="preserve">usability</w:t>
      </w:r>
      <w:r w:rsidDel="00000000" w:rsidR="00000000" w:rsidRPr="00000000">
        <w:rPr>
          <w:rtl w:val="0"/>
        </w:rPr>
        <w:t xml:space="preserve">, and </w:t>
      </w:r>
      <w:r w:rsidDel="00000000" w:rsidR="00000000" w:rsidRPr="00000000">
        <w:rPr>
          <w:b w:val="1"/>
          <w:rtl w:val="0"/>
        </w:rPr>
        <w:t xml:space="preserve">effectiveness</w:t>
      </w:r>
      <w:r w:rsidDel="00000000" w:rsidR="00000000" w:rsidRPr="00000000">
        <w:rPr>
          <w:rtl w:val="0"/>
        </w:rPr>
        <w:t xml:space="preserve"> of the GoDavao ridesharing application in addressing the commuting challenges identified during the preliminary research phase. The evaluation combined quantitative results from User Acceptance Testing (UAT) and System Usability Scale (SUS) surveys with qualitative user feedback to measure the system’s operational reliability, ease of use, and perceived usefulness. This triangulated approach ensured that both technical performance and user experience were comprehensively analyzed, in alignment with </w:t>
      </w:r>
      <w:r w:rsidDel="00000000" w:rsidR="00000000" w:rsidRPr="00000000">
        <w:rPr>
          <w:b w:val="1"/>
          <w:rtl w:val="0"/>
        </w:rPr>
        <w:t xml:space="preserve">ISO/IEC 25010:2011</w:t>
      </w:r>
      <w:r w:rsidDel="00000000" w:rsidR="00000000" w:rsidRPr="00000000">
        <w:rPr>
          <w:rtl w:val="0"/>
        </w:rPr>
        <w:t xml:space="preserve"> standards and the </w:t>
      </w:r>
      <w:r w:rsidDel="00000000" w:rsidR="00000000" w:rsidRPr="00000000">
        <w:rPr>
          <w:b w:val="1"/>
          <w:rtl w:val="0"/>
        </w:rPr>
        <w:t xml:space="preserve">Technology Acceptance Model (TAM)</w:t>
      </w:r>
      <w:r w:rsidDel="00000000" w:rsidR="00000000" w:rsidRPr="00000000">
        <w:rPr>
          <w:rtl w:val="0"/>
        </w:rPr>
        <w:t xml:space="preserve"> framework.</w:t>
      </w:r>
    </w:p>
    <w:p w:rsidR="00000000" w:rsidDel="00000000" w:rsidP="00000000" w:rsidRDefault="00000000" w:rsidRPr="00000000" w14:paraId="000004FB">
      <w:pPr>
        <w:spacing w:after="240" w:before="240" w:line="480" w:lineRule="auto"/>
        <w:jc w:val="both"/>
        <w:rPr/>
      </w:pPr>
      <w:r w:rsidDel="00000000" w:rsidR="00000000" w:rsidRPr="00000000">
        <w:rPr>
          <w:rtl w:val="0"/>
        </w:rPr>
        <w:t xml:space="preserve">The app’s overall performance was measured through UAT results covering 13 functional test cases per role, encompassing authentication, ride matching, navigation, messaging, and safety features. The system achieved a </w:t>
      </w:r>
      <w:r w:rsidDel="00000000" w:rsidR="00000000" w:rsidRPr="00000000">
        <w:rPr>
          <w:b w:val="1"/>
          <w:rtl w:val="0"/>
        </w:rPr>
        <w:t xml:space="preserve">100 % overall pass rate</w:t>
      </w:r>
      <w:r w:rsidDel="00000000" w:rsidR="00000000" w:rsidRPr="00000000">
        <w:rPr>
          <w:rtl w:val="0"/>
        </w:rPr>
        <w:t xml:space="preserve">, signifying that all expected outputs matched the design specifications. This result verifies compliance with the </w:t>
      </w:r>
      <w:r w:rsidDel="00000000" w:rsidR="00000000" w:rsidRPr="00000000">
        <w:rPr>
          <w:i w:val="1"/>
          <w:rtl w:val="0"/>
        </w:rPr>
        <w:t xml:space="preserve">Functional Suitability</w:t>
      </w:r>
      <w:r w:rsidDel="00000000" w:rsidR="00000000" w:rsidRPr="00000000">
        <w:rPr>
          <w:rtl w:val="0"/>
        </w:rPr>
        <w:t xml:space="preserve"> and </w:t>
      </w:r>
      <w:r w:rsidDel="00000000" w:rsidR="00000000" w:rsidRPr="00000000">
        <w:rPr>
          <w:i w:val="1"/>
          <w:rtl w:val="0"/>
        </w:rPr>
        <w:t xml:space="preserve">Reliability</w:t>
      </w:r>
      <w:r w:rsidDel="00000000" w:rsidR="00000000" w:rsidRPr="00000000">
        <w:rPr>
          <w:rtl w:val="0"/>
        </w:rPr>
        <w:t xml:space="preserve"> attributes defined under ISO/IEC 25010. Additionally, testers reported that screen transitions, geolocation updates, and messaging functions responded without delay, indicating </w:t>
      </w:r>
      <w:r w:rsidDel="00000000" w:rsidR="00000000" w:rsidRPr="00000000">
        <w:rPr>
          <w:i w:val="1"/>
          <w:rtl w:val="0"/>
        </w:rPr>
        <w:t xml:space="preserve">Excellent</w:t>
      </w:r>
      <w:r w:rsidDel="00000000" w:rsidR="00000000" w:rsidRPr="00000000">
        <w:rPr>
          <w:rtl w:val="0"/>
        </w:rPr>
        <w:t xml:space="preserve"> </w:t>
      </w:r>
      <w:r w:rsidDel="00000000" w:rsidR="00000000" w:rsidRPr="00000000">
        <w:rPr>
          <w:i w:val="1"/>
          <w:rtl w:val="0"/>
        </w:rPr>
        <w:t xml:space="preserve">Performance Efficiency</w:t>
      </w:r>
      <w:r w:rsidDel="00000000" w:rsidR="00000000" w:rsidRPr="00000000">
        <w:rPr>
          <w:rtl w:val="0"/>
        </w:rPr>
        <w:t xml:space="preserve"> across both driver and passenger modules.</w:t>
      </w:r>
    </w:p>
    <w:p w:rsidR="00000000" w:rsidDel="00000000" w:rsidP="00000000" w:rsidRDefault="00000000" w:rsidRPr="00000000" w14:paraId="000004FC">
      <w:pPr>
        <w:spacing w:after="240" w:before="240" w:line="480" w:lineRule="auto"/>
        <w:jc w:val="both"/>
        <w:rPr/>
      </w:pPr>
      <w:r w:rsidDel="00000000" w:rsidR="00000000" w:rsidRPr="00000000">
        <w:rPr>
          <w:rtl w:val="0"/>
        </w:rPr>
        <w:t xml:space="preserve">Usability and effectiveness were evaluated through both Likert-based usability assessments and the System Usability Scale (SUS). As previously reported, the GoDavao prototype received an overall SUS score of </w:t>
      </w:r>
      <w:r w:rsidDel="00000000" w:rsidR="00000000" w:rsidRPr="00000000">
        <w:rPr>
          <w:b w:val="1"/>
          <w:rtl w:val="0"/>
        </w:rPr>
        <w:t xml:space="preserve">85.4</w:t>
      </w:r>
      <w:r w:rsidDel="00000000" w:rsidR="00000000" w:rsidRPr="00000000">
        <w:rPr>
          <w:rtl w:val="0"/>
        </w:rPr>
        <w:t xml:space="preserve">, which falls within the </w:t>
      </w:r>
      <w:r w:rsidDel="00000000" w:rsidR="00000000" w:rsidRPr="00000000">
        <w:rPr>
          <w:i w:val="1"/>
          <w:rtl w:val="0"/>
        </w:rPr>
        <w:t xml:space="preserve">Excellent</w:t>
      </w:r>
      <w:r w:rsidDel="00000000" w:rsidR="00000000" w:rsidRPr="00000000">
        <w:rPr>
          <w:rtl w:val="0"/>
        </w:rPr>
        <w:t xml:space="preserve"> range and places the system in the top 10 % of usable applications according to international usability benchmarks (Brooke, 1986; Bangor, Kortum, &amp; Miller, 2008; Sauro &amp; Lewis, 2016). This indicates that users found the platform intuitive, consistent, and efficient in completing ridesharing tasks.</w:t>
      </w:r>
    </w:p>
    <w:p w:rsidR="00000000" w:rsidDel="00000000" w:rsidP="00000000" w:rsidRDefault="00000000" w:rsidRPr="00000000" w14:paraId="000004FD">
      <w:pPr>
        <w:spacing w:after="240" w:before="240" w:line="480" w:lineRule="auto"/>
        <w:jc w:val="both"/>
        <w:rPr/>
      </w:pPr>
      <w:r w:rsidDel="00000000" w:rsidR="00000000" w:rsidRPr="00000000">
        <w:rPr>
          <w:rtl w:val="0"/>
        </w:rPr>
      </w:r>
    </w:p>
    <w:tbl>
      <w:tblPr>
        <w:tblStyle w:val="Table19"/>
        <w:tblW w:w="93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05"/>
        <w:gridCol w:w="3105"/>
        <w:gridCol w:w="3105"/>
        <w:tblGridChange w:id="0">
          <w:tblGrid>
            <w:gridCol w:w="3105"/>
            <w:gridCol w:w="3105"/>
            <w:gridCol w:w="3105"/>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FE">
            <w:pPr>
              <w:spacing w:after="240" w:before="240" w:line="480" w:lineRule="auto"/>
              <w:jc w:val="center"/>
              <w:rPr/>
            </w:pPr>
            <w:r w:rsidDel="00000000" w:rsidR="00000000" w:rsidRPr="00000000">
              <w:rPr>
                <w:b w:val="1"/>
                <w:rtl w:val="0"/>
              </w:rPr>
              <w:t xml:space="preserve">Evaluation Dimension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FF">
            <w:pPr>
              <w:spacing w:after="240" w:before="240" w:line="480" w:lineRule="auto"/>
              <w:jc w:val="center"/>
              <w:rPr/>
            </w:pPr>
            <w:r w:rsidDel="00000000" w:rsidR="00000000" w:rsidRPr="00000000">
              <w:rPr>
                <w:b w:val="1"/>
                <w:rtl w:val="0"/>
              </w:rPr>
              <w:t xml:space="preserve">Indicator / UAT Reference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00">
            <w:pPr>
              <w:spacing w:after="240" w:before="240" w:line="480" w:lineRule="auto"/>
              <w:jc w:val="center"/>
              <w:rPr/>
            </w:pPr>
            <w:r w:rsidDel="00000000" w:rsidR="00000000" w:rsidRPr="00000000">
              <w:rPr>
                <w:b w:val="1"/>
                <w:rtl w:val="0"/>
              </w:rPr>
              <w:t xml:space="preserve">Interpretation</w:t>
            </w:r>
            <w:r w:rsidDel="00000000" w:rsidR="00000000" w:rsidRPr="00000000">
              <w:rPr>
                <w:rtl w:val="0"/>
              </w:rPr>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01">
            <w:pPr>
              <w:spacing w:after="240" w:before="240" w:line="480" w:lineRule="auto"/>
              <w:jc w:val="both"/>
              <w:rPr/>
            </w:pPr>
            <w:r w:rsidDel="00000000" w:rsidR="00000000" w:rsidRPr="00000000">
              <w:rPr>
                <w:b w:val="1"/>
                <w:rtl w:val="0"/>
              </w:rPr>
              <w:t xml:space="preserve">Performance Efficiency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02">
            <w:pPr>
              <w:spacing w:after="240" w:before="240" w:line="480" w:lineRule="auto"/>
              <w:jc w:val="both"/>
              <w:rPr/>
            </w:pPr>
            <w:r w:rsidDel="00000000" w:rsidR="00000000" w:rsidRPr="00000000">
              <w:rPr>
                <w:rtl w:val="0"/>
              </w:rPr>
              <w:t xml:space="preserve">System responsiveness, loading time (D-TC12, P-TC12)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03">
            <w:pPr>
              <w:spacing w:after="240" w:before="240" w:line="480" w:lineRule="auto"/>
              <w:jc w:val="both"/>
              <w:rPr/>
            </w:pPr>
            <w:r w:rsidDel="00000000" w:rsidR="00000000" w:rsidRPr="00000000">
              <w:rPr>
                <w:rtl w:val="0"/>
              </w:rPr>
              <w:t xml:space="preserve">Excellent – Fast response and minimal latency during navigation and map updates.</w:t>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04">
            <w:pPr>
              <w:spacing w:after="240" w:before="240" w:line="480" w:lineRule="auto"/>
              <w:jc w:val="both"/>
              <w:rPr/>
            </w:pPr>
            <w:r w:rsidDel="00000000" w:rsidR="00000000" w:rsidRPr="00000000">
              <w:rPr>
                <w:b w:val="1"/>
                <w:rtl w:val="0"/>
              </w:rPr>
              <w:t xml:space="preserve">Functional Reliability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05">
            <w:pPr>
              <w:spacing w:after="240" w:before="240" w:line="480" w:lineRule="auto"/>
              <w:jc w:val="both"/>
              <w:rPr/>
            </w:pPr>
            <w:r w:rsidDel="00000000" w:rsidR="00000000" w:rsidRPr="00000000">
              <w:rPr>
                <w:rtl w:val="0"/>
              </w:rPr>
              <w:t xml:space="preserve">Error-free operations across all modules (All test cases)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06">
            <w:pPr>
              <w:spacing w:after="240" w:before="240" w:line="480" w:lineRule="auto"/>
              <w:jc w:val="both"/>
              <w:rPr/>
            </w:pPr>
            <w:r w:rsidDel="00000000" w:rsidR="00000000" w:rsidRPr="00000000">
              <w:rPr>
                <w:rtl w:val="0"/>
              </w:rPr>
              <w:t xml:space="preserve">Excellent – No failed test cases; consistent system behavior observed.</w:t>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07">
            <w:pPr>
              <w:spacing w:after="240" w:before="240" w:line="480" w:lineRule="auto"/>
              <w:jc w:val="both"/>
              <w:rPr/>
            </w:pPr>
            <w:r w:rsidDel="00000000" w:rsidR="00000000" w:rsidRPr="00000000">
              <w:rPr>
                <w:b w:val="1"/>
                <w:rtl w:val="0"/>
              </w:rPr>
              <w:t xml:space="preserve">Usability (SUS)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08">
            <w:pPr>
              <w:spacing w:after="240" w:before="240" w:line="480" w:lineRule="auto"/>
              <w:jc w:val="both"/>
              <w:rPr/>
            </w:pPr>
            <w:r w:rsidDel="00000000" w:rsidR="00000000" w:rsidRPr="00000000">
              <w:rPr>
                <w:rtl w:val="0"/>
              </w:rPr>
              <w:t xml:space="preserve">System Usability Scale score – overall UI experience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09">
            <w:pPr>
              <w:spacing w:after="240" w:before="240" w:line="480" w:lineRule="auto"/>
              <w:jc w:val="both"/>
              <w:rPr/>
            </w:pPr>
            <w:r w:rsidDel="00000000" w:rsidR="00000000" w:rsidRPr="00000000">
              <w:rPr>
                <w:rtl w:val="0"/>
              </w:rPr>
              <w:t xml:space="preserve">Excellent – Within top 10% of usable systems internationally.</w:t>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0A">
            <w:pPr>
              <w:spacing w:after="240" w:before="240" w:line="480" w:lineRule="auto"/>
              <w:jc w:val="both"/>
              <w:rPr/>
            </w:pPr>
            <w:r w:rsidDel="00000000" w:rsidR="00000000" w:rsidRPr="00000000">
              <w:rPr>
                <w:b w:val="1"/>
                <w:rtl w:val="0"/>
              </w:rPr>
              <w:t xml:space="preserve">User Satisfaction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0B">
            <w:pPr>
              <w:spacing w:after="240" w:before="240" w:line="480" w:lineRule="auto"/>
              <w:jc w:val="both"/>
              <w:rPr/>
            </w:pPr>
            <w:r w:rsidDel="00000000" w:rsidR="00000000" w:rsidRPr="00000000">
              <w:rPr>
                <w:rtl w:val="0"/>
              </w:rPr>
              <w:t xml:space="preserve">Comfort, clarity, and interface satisfaction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0C">
            <w:pPr>
              <w:spacing w:after="240" w:before="240" w:line="480" w:lineRule="auto"/>
              <w:jc w:val="both"/>
              <w:rPr/>
            </w:pPr>
            <w:r w:rsidDel="00000000" w:rsidR="00000000" w:rsidRPr="00000000">
              <w:rPr>
                <w:rtl w:val="0"/>
              </w:rPr>
              <w:t xml:space="preserve">Excellent – Positive feedback on design simplicity and navigation flow.</w:t>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0D">
            <w:pPr>
              <w:spacing w:after="240" w:before="240" w:line="480" w:lineRule="auto"/>
              <w:jc w:val="both"/>
              <w:rPr/>
            </w:pPr>
            <w:r w:rsidDel="00000000" w:rsidR="00000000" w:rsidRPr="00000000">
              <w:rPr>
                <w:b w:val="1"/>
                <w:rtl w:val="0"/>
              </w:rPr>
              <w:t xml:space="preserve">Perceived Usefulness (TAM)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0E">
            <w:pPr>
              <w:spacing w:after="240" w:before="240" w:line="480" w:lineRule="auto"/>
              <w:jc w:val="both"/>
              <w:rPr/>
            </w:pPr>
            <w:r w:rsidDel="00000000" w:rsidR="00000000" w:rsidRPr="00000000">
              <w:rPr>
                <w:rtl w:val="0"/>
              </w:rPr>
              <w:t xml:space="preserve">Ease of completing rides and accessing features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0F">
            <w:pPr>
              <w:spacing w:after="240" w:before="240" w:line="480" w:lineRule="auto"/>
              <w:jc w:val="both"/>
              <w:rPr/>
            </w:pPr>
            <w:r w:rsidDel="00000000" w:rsidR="00000000" w:rsidRPr="00000000">
              <w:rPr>
                <w:rtl w:val="0"/>
              </w:rPr>
              <w:t xml:space="preserve">Excellent – Users confirmed enhanced convenience and time efficiency.</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10">
            <w:pPr>
              <w:spacing w:after="240" w:before="240" w:line="480" w:lineRule="auto"/>
              <w:jc w:val="both"/>
              <w:rPr/>
            </w:pPr>
            <w:r w:rsidDel="00000000" w:rsidR="00000000" w:rsidRPr="00000000">
              <w:rPr>
                <w:b w:val="1"/>
                <w:rtl w:val="0"/>
              </w:rPr>
              <w:t xml:space="preserve">Behavioral Intention (TAM)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11">
            <w:pPr>
              <w:spacing w:after="240" w:before="240" w:line="480" w:lineRule="auto"/>
              <w:jc w:val="both"/>
              <w:rPr/>
            </w:pPr>
            <w:r w:rsidDel="00000000" w:rsidR="00000000" w:rsidRPr="00000000">
              <w:rPr>
                <w:rtl w:val="0"/>
              </w:rPr>
              <w:t xml:space="preserve">Likelihood to continue using the app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12">
            <w:pPr>
              <w:spacing w:after="240" w:before="240" w:line="480" w:lineRule="auto"/>
              <w:jc w:val="both"/>
              <w:rPr/>
            </w:pPr>
            <w:r w:rsidDel="00000000" w:rsidR="00000000" w:rsidRPr="00000000">
              <w:rPr>
                <w:rtl w:val="0"/>
              </w:rPr>
              <w:t xml:space="preserve">Excellent – High intention to adopt and recommend GoDavao.</w:t>
            </w:r>
          </w:p>
        </w:tc>
      </w:tr>
    </w:tbl>
    <w:p w:rsidR="00000000" w:rsidDel="00000000" w:rsidP="00000000" w:rsidRDefault="00000000" w:rsidRPr="00000000" w14:paraId="00000513">
      <w:pPr>
        <w:spacing w:before="280" w:line="480" w:lineRule="auto"/>
        <w:jc w:val="left"/>
        <w:rPr>
          <w:i w:val="1"/>
        </w:rPr>
      </w:pPr>
      <w:r w:rsidDel="00000000" w:rsidR="00000000" w:rsidRPr="00000000">
        <w:rPr>
          <w:rtl w:val="0"/>
        </w:rPr>
      </w:r>
    </w:p>
    <w:p w:rsidR="00000000" w:rsidDel="00000000" w:rsidP="00000000" w:rsidRDefault="00000000" w:rsidRPr="00000000" w14:paraId="00000514">
      <w:pPr>
        <w:spacing w:before="280" w:line="480" w:lineRule="auto"/>
        <w:jc w:val="center"/>
        <w:rPr/>
      </w:pPr>
      <w:r w:rsidDel="00000000" w:rsidR="00000000" w:rsidRPr="00000000">
        <w:rPr>
          <w:i w:val="1"/>
          <w:rtl w:val="0"/>
        </w:rPr>
        <w:t xml:space="preserve">Table 4.7.1 - Summary of Performance, Usability, and Effectiveness Metrics (n = 29 total respondents)</w:t>
      </w:r>
      <w:r w:rsidDel="00000000" w:rsidR="00000000" w:rsidRPr="00000000">
        <w:rPr>
          <w:rtl w:val="0"/>
        </w:rPr>
      </w:r>
    </w:p>
    <w:p w:rsidR="00000000" w:rsidDel="00000000" w:rsidP="00000000" w:rsidRDefault="00000000" w:rsidRPr="00000000" w14:paraId="00000515">
      <w:pPr>
        <w:spacing w:after="240" w:before="240" w:line="480" w:lineRule="auto"/>
        <w:jc w:val="both"/>
        <w:rPr/>
      </w:pPr>
      <w:r w:rsidDel="00000000" w:rsidR="00000000" w:rsidRPr="00000000">
        <w:rPr>
          <w:rtl w:val="0"/>
        </w:rPr>
      </w:r>
    </w:p>
    <w:p w:rsidR="00000000" w:rsidDel="00000000" w:rsidP="00000000" w:rsidRDefault="00000000" w:rsidRPr="00000000" w14:paraId="00000516">
      <w:pPr>
        <w:spacing w:after="240" w:before="240" w:line="480" w:lineRule="auto"/>
        <w:jc w:val="both"/>
        <w:rPr/>
      </w:pPr>
      <w:r w:rsidDel="00000000" w:rsidR="00000000" w:rsidRPr="00000000">
        <w:rPr>
          <w:rtl w:val="0"/>
        </w:rPr>
        <w:t xml:space="preserve">The data in Table 4.11 illustrate that GoDavao achieved Excellent ratings across all dimensions, confirming that the system met both its technical and experiential design goals. Respondents indicated that the app streamlined the ride-booking and matching process, reduced waiting times, and improved route predictability. These outcomes demonstrate that GoDavao effectively addresses the primary commuter pain points identified in the early survey, namely, delays, coordination issues, and safety concerns.</w:t>
      </w:r>
    </w:p>
    <w:p w:rsidR="00000000" w:rsidDel="00000000" w:rsidP="00000000" w:rsidRDefault="00000000" w:rsidRPr="00000000" w14:paraId="00000517">
      <w:pPr>
        <w:spacing w:after="240" w:before="240" w:line="480" w:lineRule="auto"/>
        <w:jc w:val="both"/>
        <w:rPr/>
      </w:pPr>
      <w:r w:rsidDel="00000000" w:rsidR="00000000" w:rsidRPr="00000000">
        <w:rPr>
          <w:rtl w:val="0"/>
        </w:rPr>
        <w:t xml:space="preserve">Qualitative feedback supported these quantitative results. Many passengers cited that the live tracking feature enhanced transparency and reduced anxiety during travel, while drivers appreciated the accurate route visualization and real-time matching efficiency. Users across both roles also emphasized trust in the platform’s verification and safety mechanisms, such as the verified user badge and SOS button. This indicates that GoDavao not only met its functional requirements but also succeeded in cultivating user confidence. an essential determinant of long-term adoption in digital mobility platforms.</w:t>
      </w:r>
    </w:p>
    <w:p w:rsidR="00000000" w:rsidDel="00000000" w:rsidP="00000000" w:rsidRDefault="00000000" w:rsidRPr="00000000" w14:paraId="00000518">
      <w:pPr>
        <w:spacing w:after="240" w:before="240" w:line="480" w:lineRule="auto"/>
        <w:jc w:val="both"/>
        <w:rPr/>
      </w:pPr>
      <w:r w:rsidDel="00000000" w:rsidR="00000000" w:rsidRPr="00000000">
        <w:rPr>
          <w:rtl w:val="0"/>
        </w:rPr>
        <w:t xml:space="preserve">From a theoretical perspective, these results strongly reinforce the Technology Acceptance Model (TAM) constructs. The consistently high scores in Perceived Ease of Use and Perceived Usefulness indicate that users found the application both convenient and valuable for daily commuting. These perceptions directly influence Behavioral Intention, which also received a mean rating of 4.8, confirming strong willingness to continue using and recommending the app. In parallel, the application’s compliance with ISO/IEC 25010’s dimensions of Usability, Performance Efficiency, and Reliability validate its readiness for pilot deployment in a real-world setting.</w:t>
      </w:r>
    </w:p>
    <w:p w:rsidR="00000000" w:rsidDel="00000000" w:rsidP="00000000" w:rsidRDefault="00000000" w:rsidRPr="00000000" w14:paraId="00000519">
      <w:pPr>
        <w:spacing w:after="240" w:before="240" w:line="480" w:lineRule="auto"/>
        <w:jc w:val="both"/>
        <w:rPr/>
      </w:pPr>
      <w:r w:rsidDel="00000000" w:rsidR="00000000" w:rsidRPr="00000000">
        <w:rPr>
          <w:rtl w:val="0"/>
        </w:rPr>
        <w:t xml:space="preserve">Furthermore, the combination of high performance, satisfaction, and adoption intent positions GoDavao as a viable localized alternative to mainstream ridesharing services. Unlike existing platforms, GoDavao’s route-matching logic, built around Davao City’s commuting patterns, effectively facilitates shared mobility within a smaller urban context, supporting both sustainability and affordability. The findings thus demonstrate not only the app’s operational success but also its potential social and economic value in addressing urban transport challenges.</w:t>
      </w:r>
    </w:p>
    <w:p w:rsidR="00000000" w:rsidDel="00000000" w:rsidP="00000000" w:rsidRDefault="00000000" w:rsidRPr="00000000" w14:paraId="0000051A">
      <w:pPr>
        <w:pStyle w:val="Heading2"/>
        <w:keepNext w:val="0"/>
        <w:keepLines w:val="0"/>
        <w:spacing w:after="80" w:line="480" w:lineRule="auto"/>
        <w:jc w:val="both"/>
        <w:rPr>
          <w:b w:val="1"/>
          <w:sz w:val="22"/>
          <w:szCs w:val="22"/>
        </w:rPr>
      </w:pPr>
      <w:bookmarkStart w:colFirst="0" w:colLast="0" w:name="_vurlkhtbqati" w:id="79"/>
      <w:bookmarkEnd w:id="79"/>
      <w:r w:rsidDel="00000000" w:rsidR="00000000" w:rsidRPr="00000000">
        <w:rPr>
          <w:rtl w:val="0"/>
        </w:rPr>
      </w:r>
    </w:p>
    <w:p w:rsidR="00000000" w:rsidDel="00000000" w:rsidP="00000000" w:rsidRDefault="00000000" w:rsidRPr="00000000" w14:paraId="0000051B">
      <w:pPr>
        <w:pStyle w:val="Heading2"/>
        <w:spacing w:line="480" w:lineRule="auto"/>
        <w:rPr>
          <w:b w:val="1"/>
          <w:color w:val="000000"/>
          <w:sz w:val="22"/>
          <w:szCs w:val="22"/>
        </w:rPr>
      </w:pPr>
      <w:bookmarkStart w:colFirst="0" w:colLast="0" w:name="_ea7l4c1jnchj" w:id="80"/>
      <w:bookmarkEnd w:id="80"/>
      <w:r w:rsidDel="00000000" w:rsidR="00000000" w:rsidRPr="00000000">
        <w:rPr>
          <w:rtl w:val="0"/>
        </w:rPr>
        <w:t xml:space="preserve">4.7 Usability Index and Technology Acceptance Model (TAM) Scores</w:t>
      </w:r>
      <w:r w:rsidDel="00000000" w:rsidR="00000000" w:rsidRPr="00000000">
        <w:rPr>
          <w:rtl w:val="0"/>
        </w:rPr>
      </w:r>
    </w:p>
    <w:p w:rsidR="00000000" w:rsidDel="00000000" w:rsidP="00000000" w:rsidRDefault="00000000" w:rsidRPr="00000000" w14:paraId="0000051C">
      <w:pPr>
        <w:keepNext w:val="0"/>
        <w:keepLines w:val="0"/>
        <w:spacing w:after="240" w:before="240" w:line="480" w:lineRule="auto"/>
        <w:jc w:val="both"/>
        <w:rPr/>
      </w:pPr>
      <w:r w:rsidDel="00000000" w:rsidR="00000000" w:rsidRPr="00000000">
        <w:rPr>
          <w:rtl w:val="0"/>
        </w:rPr>
        <w:t xml:space="preserve">This section presents the usability and acceptance evaluation of the GoDavao ridesharing application based on the Technology Acceptance Model (TAM) (Davis, 1989) and the ISO/IEC 25010:2011 software quality model. TAM constructs, Perceived Usefulness (PU), Perceived Ease of Use (PEOU), and Trust and Safety (TS, were rated by participants after using the prototype during User Acceptance Testing (UAT). These were analyzed to determine the overall Usability Index (UIx), providing a quantitative measure of the system’s effectiveness, efficiency, and satisfaction level (Brooke, 1996; Sauro &amp; Lewis, 2016).</w:t>
      </w:r>
    </w:p>
    <w:p w:rsidR="00000000" w:rsidDel="00000000" w:rsidP="00000000" w:rsidRDefault="00000000" w:rsidRPr="00000000" w14:paraId="0000051D">
      <w:pPr>
        <w:keepNext w:val="0"/>
        <w:keepLines w:val="0"/>
        <w:spacing w:after="240" w:before="240" w:line="480" w:lineRule="auto"/>
        <w:jc w:val="both"/>
        <w:rPr/>
      </w:pPr>
      <w:r w:rsidDel="00000000" w:rsidR="00000000" w:rsidRPr="00000000">
        <w:rPr>
          <w:rtl w:val="0"/>
        </w:rPr>
      </w:r>
    </w:p>
    <w:p w:rsidR="00000000" w:rsidDel="00000000" w:rsidP="00000000" w:rsidRDefault="00000000" w:rsidRPr="00000000" w14:paraId="0000051E">
      <w:pPr>
        <w:keepNext w:val="0"/>
        <w:keepLines w:val="0"/>
        <w:spacing w:after="240" w:before="240" w:line="480" w:lineRule="auto"/>
        <w:jc w:val="both"/>
        <w:rPr/>
      </w:pPr>
      <w:r w:rsidDel="00000000" w:rsidR="00000000" w:rsidRPr="00000000">
        <w:rPr>
          <w:rtl w:val="0"/>
        </w:rPr>
        <w:t xml:space="preserve">A total of 29 respondents (16 drivers and 13 passengers) participated in the TAM survey. Each respondent answered 14 Likert-scale items (1 = Strongly Disagree to 5 = Strongly Agree) grouped into the three TAM constructs. The mean of each construct was multiplied by 20 to obtain a System Usability Scale (SUS)–equivalent score, allowing comparison with global usability benchmarks (Sauro &amp; Lewis, 2016).</w:t>
      </w:r>
    </w:p>
    <w:tbl>
      <w:tblPr>
        <w:tblStyle w:val="Table20"/>
        <w:tblW w:w="9359.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1.2460063897763"/>
        <w:gridCol w:w="2771.1182108626194"/>
        <w:gridCol w:w="5417.635782747603"/>
        <w:tblGridChange w:id="0">
          <w:tblGrid>
            <w:gridCol w:w="1171.2460063897763"/>
            <w:gridCol w:w="2771.1182108626194"/>
            <w:gridCol w:w="5417.635782747603"/>
          </w:tblGrid>
        </w:tblGridChange>
      </w:tblGrid>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F">
            <w:pPr>
              <w:keepNext w:val="0"/>
              <w:keepLines w:val="0"/>
              <w:spacing w:after="80" w:line="480" w:lineRule="auto"/>
              <w:jc w:val="center"/>
              <w:rPr>
                <w:b w:val="1"/>
              </w:rPr>
            </w:pPr>
            <w:r w:rsidDel="00000000" w:rsidR="00000000" w:rsidRPr="00000000">
              <w:rPr>
                <w:b w:val="1"/>
                <w:rtl w:val="0"/>
              </w:rPr>
              <w:t xml:space="preserve">Range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0">
            <w:pPr>
              <w:keepNext w:val="0"/>
              <w:keepLines w:val="0"/>
              <w:spacing w:after="80" w:line="480" w:lineRule="auto"/>
              <w:jc w:val="center"/>
              <w:rPr>
                <w:b w:val="1"/>
              </w:rPr>
            </w:pPr>
            <w:r w:rsidDel="00000000" w:rsidR="00000000" w:rsidRPr="00000000">
              <w:rPr>
                <w:b w:val="1"/>
                <w:rtl w:val="0"/>
              </w:rPr>
              <w:t xml:space="preserve">Qualitative Rating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1">
            <w:pPr>
              <w:keepNext w:val="0"/>
              <w:keepLines w:val="0"/>
              <w:spacing w:after="80" w:line="480" w:lineRule="auto"/>
              <w:jc w:val="center"/>
              <w:rPr>
                <w:b w:val="1"/>
              </w:rPr>
            </w:pPr>
            <w:r w:rsidDel="00000000" w:rsidR="00000000" w:rsidRPr="00000000">
              <w:rPr>
                <w:b w:val="1"/>
                <w:rtl w:val="0"/>
              </w:rPr>
              <w:t xml:space="preserve">ISO/IEC 25010 Classification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2">
            <w:pPr>
              <w:keepNext w:val="0"/>
              <w:keepLines w:val="0"/>
              <w:spacing w:after="80" w:line="480" w:lineRule="auto"/>
              <w:jc w:val="both"/>
              <w:rPr/>
            </w:pPr>
            <w:r w:rsidDel="00000000" w:rsidR="00000000" w:rsidRPr="00000000">
              <w:rPr>
                <w:rtl w:val="0"/>
              </w:rPr>
              <w:t xml:space="preserve">90–100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3">
            <w:pPr>
              <w:keepNext w:val="0"/>
              <w:keepLines w:val="0"/>
              <w:spacing w:after="80" w:line="480" w:lineRule="auto"/>
              <w:jc w:val="both"/>
              <w:rPr/>
            </w:pPr>
            <w:r w:rsidDel="00000000" w:rsidR="00000000" w:rsidRPr="00000000">
              <w:rPr>
                <w:rtl w:val="0"/>
              </w:rPr>
              <w:t xml:space="preserve">Excellent / Fully Acceptable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4">
            <w:pPr>
              <w:keepNext w:val="0"/>
              <w:keepLines w:val="0"/>
              <w:spacing w:after="80" w:line="480" w:lineRule="auto"/>
              <w:jc w:val="both"/>
              <w:rPr/>
            </w:pPr>
            <w:r w:rsidDel="00000000" w:rsidR="00000000" w:rsidRPr="00000000">
              <w:rPr>
                <w:rtl w:val="0"/>
              </w:rPr>
              <w:t xml:space="preserve">Meets all usability attributes (learnability, operability, user-error protection)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5">
            <w:pPr>
              <w:keepNext w:val="0"/>
              <w:keepLines w:val="0"/>
              <w:spacing w:after="80" w:line="480" w:lineRule="auto"/>
              <w:jc w:val="both"/>
              <w:rPr/>
            </w:pPr>
            <w:r w:rsidDel="00000000" w:rsidR="00000000" w:rsidRPr="00000000">
              <w:rPr>
                <w:rtl w:val="0"/>
              </w:rPr>
              <w:t xml:space="preserve">80–89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6">
            <w:pPr>
              <w:keepNext w:val="0"/>
              <w:keepLines w:val="0"/>
              <w:spacing w:after="80" w:line="480" w:lineRule="auto"/>
              <w:jc w:val="both"/>
              <w:rPr/>
            </w:pPr>
            <w:r w:rsidDel="00000000" w:rsidR="00000000" w:rsidRPr="00000000">
              <w:rPr>
                <w:rtl w:val="0"/>
              </w:rPr>
              <w:t xml:space="preserve">Very Good / Operationally Ready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7">
            <w:pPr>
              <w:keepNext w:val="0"/>
              <w:keepLines w:val="0"/>
              <w:spacing w:after="80" w:line="480" w:lineRule="auto"/>
              <w:jc w:val="both"/>
              <w:rPr/>
            </w:pPr>
            <w:r w:rsidDel="00000000" w:rsidR="00000000" w:rsidRPr="00000000">
              <w:rPr>
                <w:rtl w:val="0"/>
              </w:rPr>
              <w:t xml:space="preserve">Minor refinements recommended</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8">
            <w:pPr>
              <w:keepNext w:val="0"/>
              <w:keepLines w:val="0"/>
              <w:spacing w:after="80" w:line="480" w:lineRule="auto"/>
              <w:jc w:val="both"/>
              <w:rPr/>
            </w:pPr>
            <w:r w:rsidDel="00000000" w:rsidR="00000000" w:rsidRPr="00000000">
              <w:rPr>
                <w:rtl w:val="0"/>
              </w:rPr>
              <w:t xml:space="preserve">70–79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9">
            <w:pPr>
              <w:keepNext w:val="0"/>
              <w:keepLines w:val="0"/>
              <w:spacing w:after="80" w:line="480" w:lineRule="auto"/>
              <w:jc w:val="both"/>
              <w:rPr/>
            </w:pPr>
            <w:r w:rsidDel="00000000" w:rsidR="00000000" w:rsidRPr="00000000">
              <w:rPr>
                <w:rtl w:val="0"/>
              </w:rPr>
              <w:t xml:space="preserve">Good / Acceptable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A">
            <w:pPr>
              <w:keepNext w:val="0"/>
              <w:keepLines w:val="0"/>
              <w:spacing w:after="80" w:line="480" w:lineRule="auto"/>
              <w:jc w:val="both"/>
              <w:rPr/>
            </w:pPr>
            <w:r w:rsidDel="00000000" w:rsidR="00000000" w:rsidRPr="00000000">
              <w:rPr>
                <w:rtl w:val="0"/>
              </w:rPr>
              <w:t xml:space="preserve">Conditionally acceptable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B">
            <w:pPr>
              <w:keepNext w:val="0"/>
              <w:keepLines w:val="0"/>
              <w:spacing w:after="80" w:line="480" w:lineRule="auto"/>
              <w:jc w:val="both"/>
              <w:rPr/>
            </w:pPr>
            <w:r w:rsidDel="00000000" w:rsidR="00000000" w:rsidRPr="00000000">
              <w:rPr>
                <w:rtl w:val="0"/>
              </w:rPr>
              <w:t xml:space="preserve">60–69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C">
            <w:pPr>
              <w:keepNext w:val="0"/>
              <w:keepLines w:val="0"/>
              <w:spacing w:after="80" w:line="480" w:lineRule="auto"/>
              <w:jc w:val="both"/>
              <w:rPr/>
            </w:pPr>
            <w:r w:rsidDel="00000000" w:rsidR="00000000" w:rsidRPr="00000000">
              <w:rPr>
                <w:rtl w:val="0"/>
              </w:rPr>
              <w:t xml:space="preserve">Marginal / Needs Improvement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D">
            <w:pPr>
              <w:keepNext w:val="0"/>
              <w:keepLines w:val="0"/>
              <w:spacing w:after="80" w:line="480" w:lineRule="auto"/>
              <w:jc w:val="both"/>
              <w:rPr/>
            </w:pPr>
            <w:r w:rsidDel="00000000" w:rsidR="00000000" w:rsidRPr="00000000">
              <w:rPr>
                <w:rtl w:val="0"/>
              </w:rPr>
              <w:t xml:space="preserve">Requires refinement</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E">
            <w:pPr>
              <w:keepNext w:val="0"/>
              <w:keepLines w:val="0"/>
              <w:spacing w:after="80" w:line="480" w:lineRule="auto"/>
              <w:jc w:val="both"/>
              <w:rPr/>
            </w:pPr>
            <w:r w:rsidDel="00000000" w:rsidR="00000000" w:rsidRPr="00000000">
              <w:rPr>
                <w:rtl w:val="0"/>
              </w:rPr>
              <w:t xml:space="preserve">&lt; 60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F">
            <w:pPr>
              <w:keepNext w:val="0"/>
              <w:keepLines w:val="0"/>
              <w:spacing w:after="80" w:line="480" w:lineRule="auto"/>
              <w:jc w:val="both"/>
              <w:rPr/>
            </w:pPr>
            <w:r w:rsidDel="00000000" w:rsidR="00000000" w:rsidRPr="00000000">
              <w:rPr>
                <w:rtl w:val="0"/>
              </w:rPr>
              <w:t xml:space="preserve">Poor / Unacceptable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0">
            <w:pPr>
              <w:keepNext w:val="0"/>
              <w:keepLines w:val="0"/>
              <w:spacing w:after="80" w:line="480" w:lineRule="auto"/>
              <w:jc w:val="both"/>
              <w:rPr/>
            </w:pPr>
            <w:r w:rsidDel="00000000" w:rsidR="00000000" w:rsidRPr="00000000">
              <w:rPr>
                <w:rtl w:val="0"/>
              </w:rPr>
              <w:t xml:space="preserve">Fails usability standards</w:t>
            </w:r>
          </w:p>
        </w:tc>
      </w:tr>
    </w:tbl>
    <w:p w:rsidR="00000000" w:rsidDel="00000000" w:rsidP="00000000" w:rsidRDefault="00000000" w:rsidRPr="00000000" w14:paraId="00000531">
      <w:pPr>
        <w:keepNext w:val="0"/>
        <w:keepLines w:val="0"/>
        <w:spacing w:after="80" w:line="480" w:lineRule="auto"/>
        <w:jc w:val="both"/>
        <w:rPr/>
      </w:pPr>
      <w:r w:rsidDel="00000000" w:rsidR="00000000" w:rsidRPr="00000000">
        <w:rPr>
          <w:rtl w:val="0"/>
        </w:rPr>
      </w:r>
    </w:p>
    <w:p w:rsidR="00000000" w:rsidDel="00000000" w:rsidP="00000000" w:rsidRDefault="00000000" w:rsidRPr="00000000" w14:paraId="00000532">
      <w:pPr>
        <w:pStyle w:val="Heading3"/>
        <w:spacing w:before="280" w:line="480" w:lineRule="auto"/>
        <w:jc w:val="both"/>
        <w:rPr/>
      </w:pPr>
      <w:bookmarkStart w:colFirst="0" w:colLast="0" w:name="_d15cnb31c3yg" w:id="81"/>
      <w:bookmarkEnd w:id="81"/>
      <w:r w:rsidDel="00000000" w:rsidR="00000000" w:rsidRPr="00000000">
        <w:rPr>
          <w:rtl w:val="0"/>
        </w:rPr>
        <w:t xml:space="preserve">Results</w:t>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313807531381"/>
        <w:gridCol w:w="1121.0460251046024"/>
        <w:gridCol w:w="1444.142259414226"/>
        <w:gridCol w:w="4469.497907949791"/>
        <w:tblGridChange w:id="0">
          <w:tblGrid>
            <w:gridCol w:w="2325.313807531381"/>
            <w:gridCol w:w="1121.0460251046024"/>
            <w:gridCol w:w="1444.142259414226"/>
            <w:gridCol w:w="4469.497907949791"/>
          </w:tblGrid>
        </w:tblGridChange>
      </w:tblGrid>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3">
            <w:pPr>
              <w:keepNext w:val="0"/>
              <w:keepLines w:val="0"/>
              <w:spacing w:after="80" w:line="480" w:lineRule="auto"/>
              <w:jc w:val="center"/>
              <w:rPr>
                <w:b w:val="1"/>
              </w:rPr>
            </w:pPr>
            <w:r w:rsidDel="00000000" w:rsidR="00000000" w:rsidRPr="00000000">
              <w:rPr>
                <w:b w:val="1"/>
                <w:rtl w:val="0"/>
              </w:rPr>
              <w:t xml:space="preserve">Construct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4">
            <w:pPr>
              <w:keepNext w:val="0"/>
              <w:keepLines w:val="0"/>
              <w:spacing w:after="80" w:line="480" w:lineRule="auto"/>
              <w:jc w:val="center"/>
              <w:rPr>
                <w:b w:val="1"/>
              </w:rPr>
            </w:pPr>
            <w:r w:rsidDel="00000000" w:rsidR="00000000" w:rsidRPr="00000000">
              <w:rPr>
                <w:b w:val="1"/>
                <w:rtl w:val="0"/>
              </w:rPr>
              <w:t xml:space="preserve">Mean (1–5)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5">
            <w:pPr>
              <w:keepNext w:val="0"/>
              <w:keepLines w:val="0"/>
              <w:spacing w:after="80" w:line="480" w:lineRule="auto"/>
              <w:jc w:val="center"/>
              <w:rPr>
                <w:b w:val="1"/>
              </w:rPr>
            </w:pPr>
            <w:r w:rsidDel="00000000" w:rsidR="00000000" w:rsidRPr="00000000">
              <w:rPr>
                <w:b w:val="1"/>
                <w:rtl w:val="0"/>
              </w:rPr>
              <w:t xml:space="preserve">Usability Index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6">
            <w:pPr>
              <w:keepNext w:val="0"/>
              <w:keepLines w:val="0"/>
              <w:spacing w:after="80" w:line="480" w:lineRule="auto"/>
              <w:jc w:val="center"/>
              <w:rPr>
                <w:b w:val="1"/>
              </w:rPr>
            </w:pPr>
            <w:r w:rsidDel="00000000" w:rsidR="00000000" w:rsidRPr="00000000">
              <w:rPr>
                <w:b w:val="1"/>
                <w:rtl w:val="0"/>
              </w:rPr>
              <w:t xml:space="preserve">Interpretation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7">
            <w:pPr>
              <w:keepNext w:val="0"/>
              <w:keepLines w:val="0"/>
              <w:spacing w:after="80" w:line="480" w:lineRule="auto"/>
              <w:jc w:val="both"/>
              <w:rPr>
                <w:b w:val="1"/>
              </w:rPr>
            </w:pPr>
            <w:r w:rsidDel="00000000" w:rsidR="00000000" w:rsidRPr="00000000">
              <w:rPr>
                <w:b w:val="1"/>
                <w:rtl w:val="0"/>
              </w:rPr>
              <w:t xml:space="preserve">Perceived Usefulness (PU)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8">
            <w:pPr>
              <w:keepNext w:val="0"/>
              <w:keepLines w:val="0"/>
              <w:spacing w:after="80" w:line="480" w:lineRule="auto"/>
              <w:jc w:val="both"/>
              <w:rPr/>
            </w:pPr>
            <w:r w:rsidDel="00000000" w:rsidR="00000000" w:rsidRPr="00000000">
              <w:rPr>
                <w:rtl w:val="0"/>
              </w:rPr>
              <w:t xml:space="preserve">4.6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9">
            <w:pPr>
              <w:keepNext w:val="0"/>
              <w:keepLines w:val="0"/>
              <w:spacing w:after="80" w:line="480" w:lineRule="auto"/>
              <w:jc w:val="both"/>
              <w:rPr/>
            </w:pPr>
            <w:r w:rsidDel="00000000" w:rsidR="00000000" w:rsidRPr="00000000">
              <w:rPr>
                <w:rtl w:val="0"/>
              </w:rPr>
              <w:t xml:space="preserve">92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A">
            <w:pPr>
              <w:keepNext w:val="0"/>
              <w:keepLines w:val="0"/>
              <w:spacing w:after="80" w:line="480" w:lineRule="auto"/>
              <w:jc w:val="both"/>
              <w:rPr/>
            </w:pPr>
            <w:r w:rsidDel="00000000" w:rsidR="00000000" w:rsidRPr="00000000">
              <w:rPr>
                <w:rtl w:val="0"/>
              </w:rPr>
              <w:t xml:space="preserve">Excellent – system enhances commuting efficiency and coordination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B">
            <w:pPr>
              <w:keepNext w:val="0"/>
              <w:keepLines w:val="0"/>
              <w:spacing w:after="80" w:line="480" w:lineRule="auto"/>
              <w:jc w:val="both"/>
              <w:rPr>
                <w:b w:val="1"/>
              </w:rPr>
            </w:pPr>
            <w:r w:rsidDel="00000000" w:rsidR="00000000" w:rsidRPr="00000000">
              <w:rPr>
                <w:b w:val="1"/>
                <w:rtl w:val="0"/>
              </w:rPr>
              <w:t xml:space="preserve">Perceived Ease of Use (PEOU)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C">
            <w:pPr>
              <w:keepNext w:val="0"/>
              <w:keepLines w:val="0"/>
              <w:spacing w:after="80" w:line="480" w:lineRule="auto"/>
              <w:jc w:val="both"/>
              <w:rPr/>
            </w:pPr>
            <w:r w:rsidDel="00000000" w:rsidR="00000000" w:rsidRPr="00000000">
              <w:rPr>
                <w:rtl w:val="0"/>
              </w:rPr>
              <w:t xml:space="preserve">4.7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D">
            <w:pPr>
              <w:keepNext w:val="0"/>
              <w:keepLines w:val="0"/>
              <w:spacing w:after="80" w:line="480" w:lineRule="auto"/>
              <w:jc w:val="both"/>
              <w:rPr/>
            </w:pPr>
            <w:r w:rsidDel="00000000" w:rsidR="00000000" w:rsidRPr="00000000">
              <w:rPr>
                <w:rtl w:val="0"/>
              </w:rPr>
              <w:t xml:space="preserve">94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E">
            <w:pPr>
              <w:keepNext w:val="0"/>
              <w:keepLines w:val="0"/>
              <w:spacing w:after="80" w:line="480" w:lineRule="auto"/>
              <w:jc w:val="both"/>
              <w:rPr/>
            </w:pPr>
            <w:r w:rsidDel="00000000" w:rsidR="00000000" w:rsidRPr="00000000">
              <w:rPr>
                <w:rtl w:val="0"/>
              </w:rPr>
              <w:t xml:space="preserve">Excellent – interface is intuitive and easy to navigate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F">
            <w:pPr>
              <w:keepNext w:val="0"/>
              <w:keepLines w:val="0"/>
              <w:spacing w:after="80" w:line="480" w:lineRule="auto"/>
              <w:jc w:val="both"/>
              <w:rPr>
                <w:b w:val="1"/>
              </w:rPr>
            </w:pPr>
            <w:r w:rsidDel="00000000" w:rsidR="00000000" w:rsidRPr="00000000">
              <w:rPr>
                <w:b w:val="1"/>
                <w:rtl w:val="0"/>
              </w:rPr>
              <w:t xml:space="preserve">Trust and Safety (TS)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0">
            <w:pPr>
              <w:keepNext w:val="0"/>
              <w:keepLines w:val="0"/>
              <w:spacing w:after="80" w:line="480" w:lineRule="auto"/>
              <w:jc w:val="both"/>
              <w:rPr/>
            </w:pPr>
            <w:r w:rsidDel="00000000" w:rsidR="00000000" w:rsidRPr="00000000">
              <w:rPr>
                <w:rtl w:val="0"/>
              </w:rPr>
              <w:t xml:space="preserve">4.5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1">
            <w:pPr>
              <w:keepNext w:val="0"/>
              <w:keepLines w:val="0"/>
              <w:spacing w:after="80" w:line="480" w:lineRule="auto"/>
              <w:jc w:val="both"/>
              <w:rPr/>
            </w:pPr>
            <w:r w:rsidDel="00000000" w:rsidR="00000000" w:rsidRPr="00000000">
              <w:rPr>
                <w:rtl w:val="0"/>
              </w:rPr>
              <w:t xml:space="preserve">90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2">
            <w:pPr>
              <w:keepNext w:val="0"/>
              <w:keepLines w:val="0"/>
              <w:spacing w:after="80" w:line="480" w:lineRule="auto"/>
              <w:jc w:val="both"/>
              <w:rPr/>
            </w:pPr>
            <w:r w:rsidDel="00000000" w:rsidR="00000000" w:rsidRPr="00000000">
              <w:rPr>
                <w:rtl w:val="0"/>
              </w:rPr>
              <w:t xml:space="preserve">Excellent – verification and SOS features increase confidence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3">
            <w:pPr>
              <w:keepNext w:val="0"/>
              <w:keepLines w:val="0"/>
              <w:spacing w:after="80" w:line="480" w:lineRule="auto"/>
              <w:jc w:val="both"/>
              <w:rPr>
                <w:b w:val="1"/>
              </w:rPr>
            </w:pPr>
            <w:r w:rsidDel="00000000" w:rsidR="00000000" w:rsidRPr="00000000">
              <w:rPr>
                <w:b w:val="1"/>
                <w:rtl w:val="0"/>
              </w:rPr>
              <w:t xml:space="preserve">Overall Usability Index (UIx)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4">
            <w:pPr>
              <w:keepNext w:val="0"/>
              <w:keepLines w:val="0"/>
              <w:spacing w:after="80" w:line="480" w:lineRule="auto"/>
              <w:jc w:val="both"/>
              <w:rPr/>
            </w:pPr>
            <w:r w:rsidDel="00000000" w:rsidR="00000000" w:rsidRPr="00000000">
              <w:rPr>
                <w:rtl w:val="0"/>
              </w:rPr>
              <w:t xml:space="preserve">4.6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5">
            <w:pPr>
              <w:keepNext w:val="0"/>
              <w:keepLines w:val="0"/>
              <w:spacing w:after="80" w:line="480" w:lineRule="auto"/>
              <w:jc w:val="both"/>
              <w:rPr/>
            </w:pPr>
            <w:r w:rsidDel="00000000" w:rsidR="00000000" w:rsidRPr="00000000">
              <w:rPr>
                <w:rtl w:val="0"/>
              </w:rPr>
              <w:t xml:space="preserve">92 / 100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6">
            <w:pPr>
              <w:keepNext w:val="0"/>
              <w:keepLines w:val="0"/>
              <w:spacing w:after="80" w:line="480" w:lineRule="auto"/>
              <w:jc w:val="both"/>
              <w:rPr/>
            </w:pPr>
            <w:r w:rsidDel="00000000" w:rsidR="00000000" w:rsidRPr="00000000">
              <w:rPr>
                <w:rtl w:val="0"/>
              </w:rPr>
              <w:t xml:space="preserve">Excellent / Fully Acceptable</w:t>
            </w:r>
          </w:p>
        </w:tc>
      </w:tr>
    </w:tbl>
    <w:p w:rsidR="00000000" w:rsidDel="00000000" w:rsidP="00000000" w:rsidRDefault="00000000" w:rsidRPr="00000000" w14:paraId="00000547">
      <w:pPr>
        <w:keepNext w:val="0"/>
        <w:keepLines w:val="0"/>
        <w:spacing w:after="240" w:before="240" w:line="480" w:lineRule="auto"/>
        <w:jc w:val="both"/>
        <w:rPr/>
      </w:pPr>
      <w:r w:rsidDel="00000000" w:rsidR="00000000" w:rsidRPr="00000000">
        <w:rPr>
          <w:rtl w:val="0"/>
        </w:rPr>
        <w:t xml:space="preserve">The overall Usability Index (UIx) = 92 exceeds the global SUS benchmark of 68, confirming that GoDavao achieved superior usability and acceptance relative to typical mobile service platforms (Sauro &amp; Lewis, 2016).</w:t>
      </w:r>
    </w:p>
    <w:p w:rsidR="00000000" w:rsidDel="00000000" w:rsidP="00000000" w:rsidRDefault="00000000" w:rsidRPr="00000000" w14:paraId="00000548">
      <w:pPr>
        <w:keepNext w:val="0"/>
        <w:keepLines w:val="0"/>
        <w:spacing w:after="80" w:line="480" w:lineRule="auto"/>
        <w:jc w:val="both"/>
        <w:rPr/>
      </w:pPr>
      <w:r w:rsidDel="00000000" w:rsidR="00000000" w:rsidRPr="00000000">
        <w:rPr>
          <w:rtl w:val="0"/>
        </w:rPr>
      </w:r>
    </w:p>
    <w:p w:rsidR="00000000" w:rsidDel="00000000" w:rsidP="00000000" w:rsidRDefault="00000000" w:rsidRPr="00000000" w14:paraId="00000549">
      <w:pPr>
        <w:pStyle w:val="Heading3"/>
        <w:spacing w:before="280" w:line="480" w:lineRule="auto"/>
        <w:jc w:val="both"/>
        <w:rPr/>
      </w:pPr>
      <w:bookmarkStart w:colFirst="0" w:colLast="0" w:name="_wl7nwpbl1pz0" w:id="82"/>
      <w:bookmarkEnd w:id="82"/>
      <w:r w:rsidDel="00000000" w:rsidR="00000000" w:rsidRPr="00000000">
        <w:rPr>
          <w:rtl w:val="0"/>
        </w:rPr>
        <w:t xml:space="preserve">Interpretation of Constructs</w:t>
      </w:r>
    </w:p>
    <w:p w:rsidR="00000000" w:rsidDel="00000000" w:rsidP="00000000" w:rsidRDefault="00000000" w:rsidRPr="00000000" w14:paraId="0000054A">
      <w:pPr>
        <w:keepNext w:val="0"/>
        <w:keepLines w:val="0"/>
        <w:numPr>
          <w:ilvl w:val="0"/>
          <w:numId w:val="29"/>
        </w:numPr>
        <w:spacing w:after="0" w:afterAutospacing="0" w:before="240" w:line="480" w:lineRule="auto"/>
        <w:ind w:left="720" w:hanging="360"/>
        <w:rPr/>
      </w:pPr>
      <w:r w:rsidDel="00000000" w:rsidR="00000000" w:rsidRPr="00000000">
        <w:rPr>
          <w:b w:val="1"/>
          <w:rtl w:val="0"/>
        </w:rPr>
        <w:t xml:space="preserve">Perceived Usefulness (92).</w:t>
      </w:r>
      <w:r w:rsidDel="00000000" w:rsidR="00000000" w:rsidRPr="00000000">
        <w:rPr>
          <w:rtl w:val="0"/>
        </w:rPr>
      </w:r>
    </w:p>
    <w:p w:rsidR="00000000" w:rsidDel="00000000" w:rsidP="00000000" w:rsidRDefault="00000000" w:rsidRPr="00000000" w14:paraId="0000054B">
      <w:pPr>
        <w:keepNext w:val="0"/>
        <w:keepLines w:val="0"/>
        <w:numPr>
          <w:ilvl w:val="1"/>
          <w:numId w:val="29"/>
        </w:numPr>
        <w:spacing w:after="0" w:afterAutospacing="0" w:before="0" w:beforeAutospacing="0" w:line="480" w:lineRule="auto"/>
        <w:ind w:left="1440" w:hanging="360"/>
        <w:rPr/>
      </w:pPr>
      <w:r w:rsidDel="00000000" w:rsidR="00000000" w:rsidRPr="00000000">
        <w:rPr>
          <w:rtl w:val="0"/>
        </w:rPr>
        <w:t xml:space="preserve">Respondents agreed that GoDavao made commuting more efficient, validating its GIS-based routing and automated ride-matching mechanisms (Davis, 1989).</w:t>
      </w:r>
    </w:p>
    <w:p w:rsidR="00000000" w:rsidDel="00000000" w:rsidP="00000000" w:rsidRDefault="00000000" w:rsidRPr="00000000" w14:paraId="0000054C">
      <w:pPr>
        <w:keepNext w:val="0"/>
        <w:keepLines w:val="0"/>
        <w:numPr>
          <w:ilvl w:val="0"/>
          <w:numId w:val="29"/>
        </w:numPr>
        <w:spacing w:after="0" w:afterAutospacing="0" w:before="0" w:beforeAutospacing="0" w:line="480" w:lineRule="auto"/>
        <w:ind w:left="720" w:hanging="360"/>
        <w:rPr/>
      </w:pPr>
      <w:r w:rsidDel="00000000" w:rsidR="00000000" w:rsidRPr="00000000">
        <w:rPr>
          <w:b w:val="1"/>
          <w:rtl w:val="0"/>
        </w:rPr>
        <w:t xml:space="preserve">Perceived Ease of Use (94).</w:t>
      </w:r>
      <w:r w:rsidDel="00000000" w:rsidR="00000000" w:rsidRPr="00000000">
        <w:rPr>
          <w:rtl w:val="0"/>
        </w:rPr>
      </w:r>
    </w:p>
    <w:p w:rsidR="00000000" w:rsidDel="00000000" w:rsidP="00000000" w:rsidRDefault="00000000" w:rsidRPr="00000000" w14:paraId="0000054D">
      <w:pPr>
        <w:keepNext w:val="0"/>
        <w:keepLines w:val="0"/>
        <w:numPr>
          <w:ilvl w:val="1"/>
          <w:numId w:val="29"/>
        </w:numPr>
        <w:spacing w:after="0" w:afterAutospacing="0" w:before="0" w:beforeAutospacing="0" w:line="480" w:lineRule="auto"/>
        <w:ind w:left="1440" w:hanging="360"/>
        <w:rPr/>
      </w:pPr>
      <w:r w:rsidDel="00000000" w:rsidR="00000000" w:rsidRPr="00000000">
        <w:rPr>
          <w:rtl w:val="0"/>
        </w:rPr>
        <w:t xml:space="preserve">The high score indicates that users found the app intuitive. The Material 3 UI System and consistent color hierarchy promoted clarity and reduced cognitive load, aligning with the </w:t>
      </w:r>
      <w:r w:rsidDel="00000000" w:rsidR="00000000" w:rsidRPr="00000000">
        <w:rPr>
          <w:i w:val="1"/>
          <w:rtl w:val="0"/>
        </w:rPr>
        <w:t xml:space="preserve">operability</w:t>
      </w:r>
      <w:r w:rsidDel="00000000" w:rsidR="00000000" w:rsidRPr="00000000">
        <w:rPr>
          <w:rtl w:val="0"/>
        </w:rPr>
        <w:t xml:space="preserve"> and </w:t>
      </w:r>
      <w:r w:rsidDel="00000000" w:rsidR="00000000" w:rsidRPr="00000000">
        <w:rPr>
          <w:i w:val="1"/>
          <w:rtl w:val="0"/>
        </w:rPr>
        <w:t xml:space="preserve">learnability</w:t>
      </w:r>
      <w:r w:rsidDel="00000000" w:rsidR="00000000" w:rsidRPr="00000000">
        <w:rPr>
          <w:rtl w:val="0"/>
        </w:rPr>
        <w:t xml:space="preserve"> aspects of ISO/IEC 25010 (2011).</w:t>
      </w:r>
    </w:p>
    <w:p w:rsidR="00000000" w:rsidDel="00000000" w:rsidP="00000000" w:rsidRDefault="00000000" w:rsidRPr="00000000" w14:paraId="0000054E">
      <w:pPr>
        <w:keepNext w:val="0"/>
        <w:keepLines w:val="0"/>
        <w:numPr>
          <w:ilvl w:val="0"/>
          <w:numId w:val="29"/>
        </w:numPr>
        <w:spacing w:after="0" w:afterAutospacing="0" w:before="0" w:beforeAutospacing="0" w:line="480" w:lineRule="auto"/>
        <w:ind w:left="720" w:hanging="360"/>
        <w:rPr/>
      </w:pPr>
      <w:r w:rsidDel="00000000" w:rsidR="00000000" w:rsidRPr="00000000">
        <w:rPr>
          <w:b w:val="1"/>
          <w:rtl w:val="0"/>
        </w:rPr>
        <w:t xml:space="preserve">Trust and Safety (90).</w:t>
      </w:r>
      <w:r w:rsidDel="00000000" w:rsidR="00000000" w:rsidRPr="00000000">
        <w:rPr>
          <w:rtl w:val="0"/>
        </w:rPr>
      </w:r>
    </w:p>
    <w:p w:rsidR="00000000" w:rsidDel="00000000" w:rsidP="00000000" w:rsidRDefault="00000000" w:rsidRPr="00000000" w14:paraId="0000054F">
      <w:pPr>
        <w:keepNext w:val="0"/>
        <w:keepLines w:val="0"/>
        <w:numPr>
          <w:ilvl w:val="1"/>
          <w:numId w:val="29"/>
        </w:numPr>
        <w:spacing w:after="240" w:before="0" w:beforeAutospacing="0" w:line="480" w:lineRule="auto"/>
        <w:ind w:left="1440" w:hanging="360"/>
        <w:rPr/>
      </w:pPr>
      <w:r w:rsidDel="00000000" w:rsidR="00000000" w:rsidRPr="00000000">
        <w:rPr>
          <w:rtl w:val="0"/>
        </w:rPr>
        <w:t xml:space="preserve">Verification, real-time tracking, and the SOS button created strong perceptions of reliability, supporting Gefen et al. (2003) on the role of trust in technology adoption.</w:t>
        <w:br w:type="textWrapping"/>
      </w:r>
    </w:p>
    <w:p w:rsidR="00000000" w:rsidDel="00000000" w:rsidP="00000000" w:rsidRDefault="00000000" w:rsidRPr="00000000" w14:paraId="00000550">
      <w:pPr>
        <w:keepNext w:val="0"/>
        <w:keepLines w:val="0"/>
        <w:spacing w:after="80" w:line="480" w:lineRule="auto"/>
        <w:jc w:val="both"/>
        <w:rPr/>
      </w:pPr>
      <w:r w:rsidDel="00000000" w:rsidR="00000000" w:rsidRPr="00000000">
        <w:rPr>
          <w:rtl w:val="0"/>
        </w:rPr>
      </w:r>
    </w:p>
    <w:p w:rsidR="00000000" w:rsidDel="00000000" w:rsidP="00000000" w:rsidRDefault="00000000" w:rsidRPr="00000000" w14:paraId="00000551">
      <w:pPr>
        <w:pStyle w:val="Heading3"/>
        <w:spacing w:before="280" w:line="480" w:lineRule="auto"/>
        <w:jc w:val="both"/>
        <w:rPr/>
      </w:pPr>
      <w:bookmarkStart w:colFirst="0" w:colLast="0" w:name="_l6cssf3usalk" w:id="83"/>
      <w:bookmarkEnd w:id="83"/>
      <w:r w:rsidDel="00000000" w:rsidR="00000000" w:rsidRPr="00000000">
        <w:rPr>
          <w:rtl w:val="0"/>
        </w:rPr>
        <w:t xml:space="preserve">Comparative Benchmarking</w:t>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1.8828451882846"/>
        <w:gridCol w:w="2119.707112970711"/>
        <w:gridCol w:w="2149.07949790795"/>
        <w:gridCol w:w="2839.3305439330543"/>
        <w:tblGridChange w:id="0">
          <w:tblGrid>
            <w:gridCol w:w="2251.8828451882846"/>
            <w:gridCol w:w="2119.707112970711"/>
            <w:gridCol w:w="2149.07949790795"/>
            <w:gridCol w:w="2839.3305439330543"/>
          </w:tblGrid>
        </w:tblGridChange>
      </w:tblGrid>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2">
            <w:pPr>
              <w:keepNext w:val="0"/>
              <w:keepLines w:val="0"/>
              <w:spacing w:after="80" w:line="480" w:lineRule="auto"/>
              <w:jc w:val="center"/>
              <w:rPr>
                <w:b w:val="1"/>
              </w:rPr>
            </w:pPr>
            <w:r w:rsidDel="00000000" w:rsidR="00000000" w:rsidRPr="00000000">
              <w:rPr>
                <w:b w:val="1"/>
                <w:rtl w:val="0"/>
              </w:rPr>
              <w:t xml:space="preserve">Ride-Hailing App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3">
            <w:pPr>
              <w:keepNext w:val="0"/>
              <w:keepLines w:val="0"/>
              <w:spacing w:after="80" w:line="480" w:lineRule="auto"/>
              <w:jc w:val="center"/>
              <w:rPr>
                <w:b w:val="1"/>
              </w:rPr>
            </w:pPr>
            <w:r w:rsidDel="00000000" w:rsidR="00000000" w:rsidRPr="00000000">
              <w:rPr>
                <w:b w:val="1"/>
                <w:rtl w:val="0"/>
              </w:rPr>
              <w:t xml:space="preserve">Reported SUS Score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4">
            <w:pPr>
              <w:keepNext w:val="0"/>
              <w:keepLines w:val="0"/>
              <w:spacing w:after="80" w:line="480" w:lineRule="auto"/>
              <w:jc w:val="center"/>
              <w:rPr>
                <w:b w:val="1"/>
              </w:rPr>
            </w:pPr>
            <w:r w:rsidDel="00000000" w:rsidR="00000000" w:rsidRPr="00000000">
              <w:rPr>
                <w:b w:val="1"/>
                <w:rtl w:val="0"/>
              </w:rPr>
              <w:t xml:space="preserve">Source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5">
            <w:pPr>
              <w:keepNext w:val="0"/>
              <w:keepLines w:val="0"/>
              <w:spacing w:after="80" w:line="480" w:lineRule="auto"/>
              <w:jc w:val="center"/>
              <w:rPr>
                <w:b w:val="1"/>
              </w:rPr>
            </w:pPr>
            <w:r w:rsidDel="00000000" w:rsidR="00000000" w:rsidRPr="00000000">
              <w:rPr>
                <w:b w:val="1"/>
                <w:rtl w:val="0"/>
              </w:rPr>
              <w:t xml:space="preserve">Interpretation</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6">
            <w:pPr>
              <w:keepNext w:val="0"/>
              <w:keepLines w:val="0"/>
              <w:spacing w:after="80" w:line="480" w:lineRule="auto"/>
              <w:jc w:val="both"/>
              <w:rPr/>
            </w:pPr>
            <w:r w:rsidDel="00000000" w:rsidR="00000000" w:rsidRPr="00000000">
              <w:rPr>
                <w:rtl w:val="0"/>
              </w:rPr>
              <w:t xml:space="preserve">Uber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7">
            <w:pPr>
              <w:keepNext w:val="0"/>
              <w:keepLines w:val="0"/>
              <w:spacing w:after="80" w:line="480" w:lineRule="auto"/>
              <w:jc w:val="both"/>
              <w:rPr/>
            </w:pPr>
            <w:r w:rsidDel="00000000" w:rsidR="00000000" w:rsidRPr="00000000">
              <w:rPr>
                <w:rtl w:val="0"/>
              </w:rPr>
              <w:t xml:space="preserve">66.75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8">
            <w:pPr>
              <w:keepNext w:val="0"/>
              <w:keepLines w:val="0"/>
              <w:spacing w:after="80" w:line="480" w:lineRule="auto"/>
              <w:jc w:val="both"/>
              <w:rPr/>
            </w:pPr>
            <w:r w:rsidDel="00000000" w:rsidR="00000000" w:rsidRPr="00000000">
              <w:rPr>
                <w:rtl w:val="0"/>
              </w:rPr>
              <w:t xml:space="preserve">Hsu et al., 2023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9">
            <w:pPr>
              <w:keepNext w:val="0"/>
              <w:keepLines w:val="0"/>
              <w:spacing w:after="80" w:line="480" w:lineRule="auto"/>
              <w:jc w:val="both"/>
              <w:rPr/>
            </w:pPr>
            <w:r w:rsidDel="00000000" w:rsidR="00000000" w:rsidRPr="00000000">
              <w:rPr>
                <w:rtl w:val="0"/>
              </w:rPr>
              <w:t xml:space="preserve">Good / Average usability</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A">
            <w:pPr>
              <w:keepNext w:val="0"/>
              <w:keepLines w:val="0"/>
              <w:spacing w:after="80" w:line="480" w:lineRule="auto"/>
              <w:jc w:val="both"/>
              <w:rPr/>
            </w:pPr>
            <w:r w:rsidDel="00000000" w:rsidR="00000000" w:rsidRPr="00000000">
              <w:rPr>
                <w:rtl w:val="0"/>
              </w:rPr>
              <w:t xml:space="preserve">Lyft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B">
            <w:pPr>
              <w:keepNext w:val="0"/>
              <w:keepLines w:val="0"/>
              <w:spacing w:after="80" w:line="480" w:lineRule="auto"/>
              <w:jc w:val="both"/>
              <w:rPr/>
            </w:pPr>
            <w:r w:rsidDel="00000000" w:rsidR="00000000" w:rsidRPr="00000000">
              <w:rPr>
                <w:rtl w:val="0"/>
              </w:rPr>
              <w:t xml:space="preserve">60.25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C">
            <w:pPr>
              <w:keepNext w:val="0"/>
              <w:keepLines w:val="0"/>
              <w:spacing w:after="80" w:line="480" w:lineRule="auto"/>
              <w:jc w:val="both"/>
              <w:rPr/>
            </w:pPr>
            <w:r w:rsidDel="00000000" w:rsidR="00000000" w:rsidRPr="00000000">
              <w:rPr>
                <w:rtl w:val="0"/>
              </w:rPr>
              <w:t xml:space="preserve">Hsu et al., 2023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D">
            <w:pPr>
              <w:keepNext w:val="0"/>
              <w:keepLines w:val="0"/>
              <w:spacing w:after="80" w:line="480" w:lineRule="auto"/>
              <w:jc w:val="both"/>
              <w:rPr/>
            </w:pPr>
            <w:r w:rsidDel="00000000" w:rsidR="00000000" w:rsidRPr="00000000">
              <w:rPr>
                <w:rtl w:val="0"/>
              </w:rPr>
              <w:t xml:space="preserve">Marginal / Below average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E">
            <w:pPr>
              <w:keepNext w:val="0"/>
              <w:keepLines w:val="0"/>
              <w:spacing w:after="80" w:line="480" w:lineRule="auto"/>
              <w:jc w:val="both"/>
              <w:rPr/>
            </w:pPr>
            <w:r w:rsidDel="00000000" w:rsidR="00000000" w:rsidRPr="00000000">
              <w:rPr>
                <w:rtl w:val="0"/>
              </w:rPr>
              <w:t xml:space="preserve">Grab (Philippines)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F">
            <w:pPr>
              <w:keepNext w:val="0"/>
              <w:keepLines w:val="0"/>
              <w:spacing w:after="80" w:line="480" w:lineRule="auto"/>
              <w:jc w:val="both"/>
              <w:rPr/>
            </w:pPr>
            <w:r w:rsidDel="00000000" w:rsidR="00000000" w:rsidRPr="00000000">
              <w:rPr>
                <w:rtl w:val="0"/>
              </w:rPr>
              <w:t xml:space="preserve">70–75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0">
            <w:pPr>
              <w:keepNext w:val="0"/>
              <w:keepLines w:val="0"/>
              <w:spacing w:after="80" w:line="480" w:lineRule="auto"/>
              <w:jc w:val="both"/>
              <w:rPr/>
            </w:pPr>
            <w:r w:rsidDel="00000000" w:rsidR="00000000" w:rsidRPr="00000000">
              <w:rPr>
                <w:rtl w:val="0"/>
              </w:rPr>
              <w:t xml:space="preserve">Gumasing et al., 2023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1">
            <w:pPr>
              <w:keepNext w:val="0"/>
              <w:keepLines w:val="0"/>
              <w:spacing w:after="80" w:line="480" w:lineRule="auto"/>
              <w:jc w:val="both"/>
              <w:rPr/>
            </w:pPr>
            <w:r w:rsidDel="00000000" w:rsidR="00000000" w:rsidRPr="00000000">
              <w:rPr>
                <w:rtl w:val="0"/>
              </w:rPr>
              <w:t xml:space="preserve">Good / Acceptable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2">
            <w:pPr>
              <w:keepNext w:val="0"/>
              <w:keepLines w:val="0"/>
              <w:spacing w:after="80" w:line="480" w:lineRule="auto"/>
              <w:jc w:val="both"/>
              <w:rPr/>
            </w:pPr>
            <w:r w:rsidDel="00000000" w:rsidR="00000000" w:rsidRPr="00000000">
              <w:rPr>
                <w:rtl w:val="0"/>
              </w:rPr>
              <w:t xml:space="preserve">GoDavao (Prototype)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3">
            <w:pPr>
              <w:keepNext w:val="0"/>
              <w:keepLines w:val="0"/>
              <w:spacing w:after="80" w:line="480" w:lineRule="auto"/>
              <w:jc w:val="both"/>
              <w:rPr/>
            </w:pPr>
            <w:r w:rsidDel="00000000" w:rsidR="00000000" w:rsidRPr="00000000">
              <w:rPr>
                <w:rtl w:val="0"/>
              </w:rPr>
              <w:t xml:space="preserve">92.0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4">
            <w:pPr>
              <w:keepNext w:val="0"/>
              <w:keepLines w:val="0"/>
              <w:spacing w:after="80" w:line="480" w:lineRule="auto"/>
              <w:jc w:val="both"/>
              <w:rPr/>
            </w:pPr>
            <w:r w:rsidDel="00000000" w:rsidR="00000000" w:rsidRPr="00000000">
              <w:rPr>
                <w:rtl w:val="0"/>
              </w:rPr>
              <w:t xml:space="preserve">Current Study (2025)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5">
            <w:pPr>
              <w:keepNext w:val="0"/>
              <w:keepLines w:val="0"/>
              <w:spacing w:after="80" w:line="480" w:lineRule="auto"/>
              <w:jc w:val="both"/>
              <w:rPr/>
            </w:pPr>
            <w:r w:rsidDel="00000000" w:rsidR="00000000" w:rsidRPr="00000000">
              <w:rPr>
                <w:rtl w:val="0"/>
              </w:rPr>
              <w:t xml:space="preserve">Excellent / Fully Acceptable</w:t>
            </w:r>
          </w:p>
        </w:tc>
      </w:tr>
    </w:tbl>
    <w:p w:rsidR="00000000" w:rsidDel="00000000" w:rsidP="00000000" w:rsidRDefault="00000000" w:rsidRPr="00000000" w14:paraId="00000566">
      <w:pPr>
        <w:spacing w:after="240" w:before="240" w:line="480" w:lineRule="auto"/>
        <w:jc w:val="both"/>
        <w:rPr/>
      </w:pPr>
      <w:r w:rsidDel="00000000" w:rsidR="00000000" w:rsidRPr="00000000">
        <w:rPr>
          <w:rtl w:val="0"/>
        </w:rPr>
        <w:t xml:space="preserve">GoDavao’s Usability Index of 92 exceeds both global and regional benchmarks by 20 – 30 points, indicating exceptional performance in user satisfaction, interface clarity, and reliability. In contrast, major international platforms such as Uber and Lyft scored between 60 and 67 (Hsu et al., 2023), which fall within the </w:t>
      </w:r>
      <w:r w:rsidDel="00000000" w:rsidR="00000000" w:rsidRPr="00000000">
        <w:rPr>
          <w:i w:val="1"/>
          <w:rtl w:val="0"/>
        </w:rPr>
        <w:t xml:space="preserve">average usability</w:t>
      </w:r>
      <w:r w:rsidDel="00000000" w:rsidR="00000000" w:rsidRPr="00000000">
        <w:rPr>
          <w:rtl w:val="0"/>
        </w:rPr>
        <w:t xml:space="preserve"> range. Similarly, the Philippine TNVS platforms (Grab, Angkas, JoyRide) averaged 70 – 75 (Gumasing et al., 2023), reflecting </w:t>
      </w:r>
      <w:r w:rsidDel="00000000" w:rsidR="00000000" w:rsidRPr="00000000">
        <w:rPr>
          <w:i w:val="1"/>
          <w:rtl w:val="0"/>
        </w:rPr>
        <w:t xml:space="preserve">good but not excellent</w:t>
      </w:r>
      <w:r w:rsidDel="00000000" w:rsidR="00000000" w:rsidRPr="00000000">
        <w:rPr>
          <w:rtl w:val="0"/>
        </w:rPr>
        <w:t xml:space="preserve"> user acceptance.</w:t>
      </w:r>
    </w:p>
    <w:p w:rsidR="00000000" w:rsidDel="00000000" w:rsidP="00000000" w:rsidRDefault="00000000" w:rsidRPr="00000000" w14:paraId="00000567">
      <w:pPr>
        <w:spacing w:after="240" w:before="240" w:line="480" w:lineRule="auto"/>
        <w:jc w:val="both"/>
        <w:rPr/>
      </w:pPr>
      <w:r w:rsidDel="00000000" w:rsidR="00000000" w:rsidRPr="00000000">
        <w:rPr>
          <w:rtl w:val="0"/>
        </w:rPr>
        <w:t xml:space="preserve">This comparative advantage can be attributed to GoDavao’s localized interface design, simplified booking workflow, and trust-focused safety mechanisms, which directly address the unique commuting patterns of Davao City residents. While global applications optimize for mass scalability and monetization, GoDavao focuses on </w:t>
      </w:r>
      <w:r w:rsidDel="00000000" w:rsidR="00000000" w:rsidRPr="00000000">
        <w:rPr>
          <w:i w:val="1"/>
          <w:rtl w:val="0"/>
        </w:rPr>
        <w:t xml:space="preserve">context-specific usability</w:t>
      </w:r>
      <w:r w:rsidDel="00000000" w:rsidR="00000000" w:rsidRPr="00000000">
        <w:rPr>
          <w:rtl w:val="0"/>
        </w:rPr>
        <w:t xml:space="preserve">, emphasizing shared routes, affordability, and ease of operation over complex personalization features.</w:t>
      </w:r>
      <w:r w:rsidDel="00000000" w:rsidR="00000000" w:rsidRPr="00000000">
        <w:rPr>
          <w:rtl w:val="0"/>
        </w:rPr>
      </w:r>
    </w:p>
    <w:p w:rsidR="00000000" w:rsidDel="00000000" w:rsidP="00000000" w:rsidRDefault="00000000" w:rsidRPr="00000000" w14:paraId="00000568">
      <w:pPr>
        <w:spacing w:after="240" w:before="240" w:line="480" w:lineRule="auto"/>
        <w:jc w:val="both"/>
        <w:rPr>
          <w:b w:val="1"/>
        </w:rPr>
      </w:pPr>
      <w:r w:rsidDel="00000000" w:rsidR="00000000" w:rsidRPr="00000000">
        <w:rPr>
          <w:b w:val="1"/>
          <w:rtl w:val="0"/>
        </w:rPr>
        <w:t xml:space="preserve">Feature-Level Benchmarking</w:t>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3.1749347258485"/>
        <w:gridCol w:w="2277.681462140992"/>
        <w:gridCol w:w="2658.9242819843344"/>
        <w:gridCol w:w="2820.219321148825"/>
        <w:tblGridChange w:id="0">
          <w:tblGrid>
            <w:gridCol w:w="1603.1749347258485"/>
            <w:gridCol w:w="2277.681462140992"/>
            <w:gridCol w:w="2658.9242819843344"/>
            <w:gridCol w:w="2820.219321148825"/>
          </w:tblGrid>
        </w:tblGridChange>
      </w:tblGrid>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9">
            <w:pPr>
              <w:spacing w:after="240" w:before="240" w:line="480" w:lineRule="auto"/>
              <w:jc w:val="center"/>
              <w:rPr/>
            </w:pPr>
            <w:r w:rsidDel="00000000" w:rsidR="00000000" w:rsidRPr="00000000">
              <w:rPr>
                <w:b w:val="1"/>
                <w:rtl w:val="0"/>
              </w:rPr>
              <w:t xml:space="preserve">Feature Dimension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A">
            <w:pPr>
              <w:spacing w:after="240" w:before="240" w:line="480" w:lineRule="auto"/>
              <w:jc w:val="center"/>
              <w:rPr/>
            </w:pPr>
            <w:r w:rsidDel="00000000" w:rsidR="00000000" w:rsidRPr="00000000">
              <w:rPr>
                <w:b w:val="1"/>
                <w:rtl w:val="0"/>
              </w:rPr>
              <w:t xml:space="preserve">Grab / Uber / Lyft (Commercial Apps)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B">
            <w:pPr>
              <w:spacing w:after="240" w:before="240" w:line="480" w:lineRule="auto"/>
              <w:jc w:val="center"/>
              <w:rPr/>
            </w:pPr>
            <w:r w:rsidDel="00000000" w:rsidR="00000000" w:rsidRPr="00000000">
              <w:rPr>
                <w:b w:val="1"/>
                <w:rtl w:val="0"/>
              </w:rPr>
              <w:t xml:space="preserve">GoDavao (Prototype)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C">
            <w:pPr>
              <w:spacing w:after="240" w:before="240" w:line="480" w:lineRule="auto"/>
              <w:jc w:val="center"/>
              <w:rPr/>
            </w:pPr>
            <w:r w:rsidDel="00000000" w:rsidR="00000000" w:rsidRPr="00000000">
              <w:rPr>
                <w:b w:val="1"/>
                <w:rtl w:val="0"/>
              </w:rPr>
              <w:t xml:space="preserve">Implication for Users</w:t>
            </w:r>
            <w:r w:rsidDel="00000000" w:rsidR="00000000" w:rsidRPr="00000000">
              <w:rPr>
                <w:rtl w:val="0"/>
              </w:rPr>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D">
            <w:pPr>
              <w:spacing w:after="240" w:before="240" w:line="480" w:lineRule="auto"/>
              <w:jc w:val="both"/>
              <w:rPr/>
            </w:pPr>
            <w:r w:rsidDel="00000000" w:rsidR="00000000" w:rsidRPr="00000000">
              <w:rPr>
                <w:b w:val="1"/>
                <w:rtl w:val="0"/>
              </w:rPr>
              <w:t xml:space="preserve">Matching Model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E">
            <w:pPr>
              <w:spacing w:after="240" w:before="240" w:line="480" w:lineRule="auto"/>
              <w:jc w:val="both"/>
              <w:rPr/>
            </w:pPr>
            <w:r w:rsidDel="00000000" w:rsidR="00000000" w:rsidRPr="00000000">
              <w:rPr>
                <w:rtl w:val="0"/>
              </w:rPr>
              <w:t xml:space="preserve">Point-to-point demand-based matching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F">
            <w:pPr>
              <w:spacing w:after="240" w:before="240" w:line="480" w:lineRule="auto"/>
              <w:jc w:val="both"/>
              <w:rPr/>
            </w:pPr>
            <w:r w:rsidDel="00000000" w:rsidR="00000000" w:rsidRPr="00000000">
              <w:rPr>
                <w:rtl w:val="0"/>
              </w:rPr>
              <w:t xml:space="preserve">On-route dynamic carpool matching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0">
            <w:pPr>
              <w:spacing w:after="240" w:before="240" w:line="480" w:lineRule="auto"/>
              <w:jc w:val="both"/>
              <w:rPr/>
            </w:pPr>
            <w:r w:rsidDel="00000000" w:rsidR="00000000" w:rsidRPr="00000000">
              <w:rPr>
                <w:rtl w:val="0"/>
              </w:rPr>
              <w:t xml:space="preserve">Higher vehicle utilization; supports city traffic reduction goals</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1">
            <w:pPr>
              <w:spacing w:after="240" w:before="240" w:line="480" w:lineRule="auto"/>
              <w:jc w:val="both"/>
              <w:rPr/>
            </w:pPr>
            <w:r w:rsidDel="00000000" w:rsidR="00000000" w:rsidRPr="00000000">
              <w:rPr>
                <w:b w:val="1"/>
                <w:rtl w:val="0"/>
              </w:rPr>
              <w:t xml:space="preserve">Routing Engine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2">
            <w:pPr>
              <w:spacing w:after="240" w:before="240" w:line="480" w:lineRule="auto"/>
              <w:jc w:val="both"/>
              <w:rPr/>
            </w:pPr>
            <w:r w:rsidDel="00000000" w:rsidR="00000000" w:rsidRPr="00000000">
              <w:rPr>
                <w:rtl w:val="0"/>
              </w:rPr>
              <w:t xml:space="preserve">Proprietary (Mapbox / Google Maps API)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3">
            <w:pPr>
              <w:spacing w:after="240" w:before="240" w:line="480" w:lineRule="auto"/>
              <w:jc w:val="both"/>
              <w:rPr/>
            </w:pPr>
            <w:r w:rsidDel="00000000" w:rsidR="00000000" w:rsidRPr="00000000">
              <w:rPr>
                <w:rtl w:val="0"/>
              </w:rPr>
              <w:t xml:space="preserve">Open-source OSRM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4">
            <w:pPr>
              <w:spacing w:after="240" w:before="240" w:line="480" w:lineRule="auto"/>
              <w:jc w:val="both"/>
              <w:rPr/>
            </w:pPr>
            <w:r w:rsidDel="00000000" w:rsidR="00000000" w:rsidRPr="00000000">
              <w:rPr>
                <w:rtl w:val="0"/>
              </w:rPr>
              <w:t xml:space="preserve">Transparent and customizable; cost-efficient for local use</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5">
            <w:pPr>
              <w:spacing w:after="240" w:before="240" w:line="480" w:lineRule="auto"/>
              <w:jc w:val="both"/>
              <w:rPr/>
            </w:pPr>
            <w:r w:rsidDel="00000000" w:rsidR="00000000" w:rsidRPr="00000000">
              <w:rPr>
                <w:b w:val="1"/>
                <w:rtl w:val="0"/>
              </w:rPr>
              <w:t xml:space="preserve">Fare Calculation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6">
            <w:pPr>
              <w:spacing w:after="240" w:before="240" w:line="480" w:lineRule="auto"/>
              <w:jc w:val="both"/>
              <w:rPr/>
            </w:pPr>
            <w:r w:rsidDel="00000000" w:rsidR="00000000" w:rsidRPr="00000000">
              <w:rPr>
                <w:rtl w:val="0"/>
              </w:rPr>
              <w:t xml:space="preserve">Demand-based surge pricing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7">
            <w:pPr>
              <w:spacing w:after="240" w:before="240" w:line="480" w:lineRule="auto"/>
              <w:jc w:val="both"/>
              <w:rPr/>
            </w:pPr>
            <w:r w:rsidDel="00000000" w:rsidR="00000000" w:rsidRPr="00000000">
              <w:rPr>
                <w:rtl w:val="0"/>
              </w:rPr>
              <w:t xml:space="preserve">Heuristic dynamic pricing with transparent base rate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8">
            <w:pPr>
              <w:spacing w:after="240" w:before="240" w:line="480" w:lineRule="auto"/>
              <w:jc w:val="both"/>
              <w:rPr/>
            </w:pPr>
            <w:r w:rsidDel="00000000" w:rsidR="00000000" w:rsidRPr="00000000">
              <w:rPr>
                <w:rtl w:val="0"/>
              </w:rPr>
              <w:t xml:space="preserve">Fairer pricing for passengers; predictable for drivers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9">
            <w:pPr>
              <w:spacing w:after="240" w:before="240" w:line="480" w:lineRule="auto"/>
              <w:jc w:val="both"/>
              <w:rPr/>
            </w:pPr>
            <w:r w:rsidDel="00000000" w:rsidR="00000000" w:rsidRPr="00000000">
              <w:rPr>
                <w:b w:val="1"/>
                <w:rtl w:val="0"/>
              </w:rPr>
              <w:t xml:space="preserve">Platform Fee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A">
            <w:pPr>
              <w:spacing w:after="240" w:before="240" w:line="480" w:lineRule="auto"/>
              <w:jc w:val="both"/>
              <w:rPr/>
            </w:pPr>
            <w:r w:rsidDel="00000000" w:rsidR="00000000" w:rsidRPr="00000000">
              <w:rPr>
                <w:rtl w:val="0"/>
              </w:rPr>
              <w:t xml:space="preserve">20 – 25 % of fare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B">
            <w:pPr>
              <w:spacing w:after="240" w:before="240" w:line="480" w:lineRule="auto"/>
              <w:jc w:val="both"/>
              <w:rPr/>
            </w:pPr>
            <w:r w:rsidDel="00000000" w:rsidR="00000000" w:rsidRPr="00000000">
              <w:rPr>
                <w:rFonts w:ascii="Arial Unicode MS" w:cs="Arial Unicode MS" w:eastAsia="Arial Unicode MS" w:hAnsi="Arial Unicode MS"/>
                <w:rtl w:val="0"/>
              </w:rPr>
              <w:t xml:space="preserve">≤ 15 % projected platform fee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C">
            <w:pPr>
              <w:spacing w:after="240" w:before="240" w:line="480" w:lineRule="auto"/>
              <w:jc w:val="both"/>
              <w:rPr/>
            </w:pPr>
            <w:r w:rsidDel="00000000" w:rsidR="00000000" w:rsidRPr="00000000">
              <w:rPr>
                <w:rtl w:val="0"/>
              </w:rPr>
              <w:t xml:space="preserve">More equitable earnings distribution</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D">
            <w:pPr>
              <w:spacing w:after="240" w:before="240" w:line="480" w:lineRule="auto"/>
              <w:jc w:val="both"/>
              <w:rPr/>
            </w:pPr>
            <w:r w:rsidDel="00000000" w:rsidR="00000000" w:rsidRPr="00000000">
              <w:rPr>
                <w:b w:val="1"/>
                <w:rtl w:val="0"/>
              </w:rPr>
              <w:t xml:space="preserve">Safety &amp; Trust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E">
            <w:pPr>
              <w:spacing w:after="240" w:before="240" w:line="480" w:lineRule="auto"/>
              <w:jc w:val="both"/>
              <w:rPr/>
            </w:pPr>
            <w:r w:rsidDel="00000000" w:rsidR="00000000" w:rsidRPr="00000000">
              <w:rPr>
                <w:rtl w:val="0"/>
              </w:rPr>
              <w:t xml:space="preserve">Verified drivers, emergency hotline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F">
            <w:pPr>
              <w:spacing w:after="240" w:before="240" w:line="480" w:lineRule="auto"/>
              <w:jc w:val="both"/>
              <w:rPr/>
            </w:pPr>
            <w:r w:rsidDel="00000000" w:rsidR="00000000" w:rsidRPr="00000000">
              <w:rPr>
                <w:rtl w:val="0"/>
              </w:rPr>
              <w:t xml:space="preserve">Verified drivers, SOS button, live tracking, RLS data control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0">
            <w:pPr>
              <w:spacing w:after="240" w:before="240" w:line="480" w:lineRule="auto"/>
              <w:jc w:val="both"/>
              <w:rPr/>
            </w:pPr>
            <w:r w:rsidDel="00000000" w:rsidR="00000000" w:rsidRPr="00000000">
              <w:rPr>
                <w:rtl w:val="0"/>
              </w:rPr>
              <w:t xml:space="preserve">Equal or higher user confidence in security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1">
            <w:pPr>
              <w:spacing w:after="240" w:before="240" w:line="480" w:lineRule="auto"/>
              <w:jc w:val="both"/>
              <w:rPr/>
            </w:pPr>
            <w:r w:rsidDel="00000000" w:rsidR="00000000" w:rsidRPr="00000000">
              <w:rPr>
                <w:b w:val="1"/>
                <w:rtl w:val="0"/>
              </w:rPr>
              <w:t xml:space="preserve">Design Focus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2">
            <w:pPr>
              <w:spacing w:after="240" w:before="240" w:line="480" w:lineRule="auto"/>
              <w:jc w:val="both"/>
              <w:rPr/>
            </w:pPr>
            <w:r w:rsidDel="00000000" w:rsidR="00000000" w:rsidRPr="00000000">
              <w:rPr>
                <w:rtl w:val="0"/>
              </w:rPr>
              <w:t xml:space="preserve">Brand consistency across regions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3">
            <w:pPr>
              <w:spacing w:after="240" w:before="240" w:line="480" w:lineRule="auto"/>
              <w:jc w:val="both"/>
              <w:rPr/>
            </w:pPr>
            <w:r w:rsidDel="00000000" w:rsidR="00000000" w:rsidRPr="00000000">
              <w:rPr>
                <w:rtl w:val="0"/>
              </w:rPr>
              <w:t xml:space="preserve">Material 3 UI, local color palette, bilingual labels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4">
            <w:pPr>
              <w:spacing w:after="240" w:before="240" w:line="480" w:lineRule="auto"/>
              <w:jc w:val="both"/>
              <w:rPr/>
            </w:pPr>
            <w:r w:rsidDel="00000000" w:rsidR="00000000" w:rsidRPr="00000000">
              <w:rPr>
                <w:rtl w:val="0"/>
              </w:rPr>
              <w:t xml:space="preserve">Stronger cultural and contextual alignment</w:t>
            </w:r>
          </w:p>
        </w:tc>
      </w:tr>
    </w:tbl>
    <w:p w:rsidR="00000000" w:rsidDel="00000000" w:rsidP="00000000" w:rsidRDefault="00000000" w:rsidRPr="00000000" w14:paraId="00000585">
      <w:pPr>
        <w:keepNext w:val="0"/>
        <w:keepLines w:val="0"/>
        <w:spacing w:after="240" w:before="240" w:line="480" w:lineRule="auto"/>
        <w:jc w:val="both"/>
        <w:rPr/>
      </w:pPr>
      <w:r w:rsidDel="00000000" w:rsidR="00000000" w:rsidRPr="00000000">
        <w:rPr>
          <w:rtl w:val="0"/>
        </w:rPr>
      </w:r>
    </w:p>
    <w:p w:rsidR="00000000" w:rsidDel="00000000" w:rsidP="00000000" w:rsidRDefault="00000000" w:rsidRPr="00000000" w14:paraId="00000586">
      <w:pPr>
        <w:pStyle w:val="Heading2"/>
        <w:keepNext w:val="0"/>
        <w:keepLines w:val="0"/>
        <w:spacing w:after="80" w:line="480" w:lineRule="auto"/>
        <w:jc w:val="both"/>
        <w:rPr>
          <w:b w:val="1"/>
          <w:sz w:val="22"/>
          <w:szCs w:val="22"/>
        </w:rPr>
      </w:pPr>
      <w:bookmarkStart w:colFirst="0" w:colLast="0" w:name="_ql4xb7c1es6i" w:id="84"/>
      <w:bookmarkEnd w:id="84"/>
      <w:r w:rsidDel="00000000" w:rsidR="00000000" w:rsidRPr="00000000">
        <w:rPr>
          <w:rtl w:val="0"/>
        </w:rPr>
      </w:r>
    </w:p>
    <w:p w:rsidR="00000000" w:rsidDel="00000000" w:rsidP="00000000" w:rsidRDefault="00000000" w:rsidRPr="00000000" w14:paraId="00000587">
      <w:pPr>
        <w:pStyle w:val="Heading2"/>
        <w:keepNext w:val="0"/>
        <w:keepLines w:val="0"/>
        <w:spacing w:after="80" w:line="480" w:lineRule="auto"/>
        <w:jc w:val="both"/>
        <w:rPr>
          <w:b w:val="1"/>
          <w:sz w:val="22"/>
          <w:szCs w:val="22"/>
        </w:rPr>
      </w:pPr>
      <w:bookmarkStart w:colFirst="0" w:colLast="0" w:name="_x5rx89ek74or" w:id="85"/>
      <w:bookmarkEnd w:id="85"/>
      <w:r w:rsidDel="00000000" w:rsidR="00000000" w:rsidRPr="00000000">
        <w:rPr>
          <w:b w:val="1"/>
          <w:sz w:val="22"/>
          <w:szCs w:val="22"/>
          <w:rtl w:val="0"/>
        </w:rPr>
        <w:t xml:space="preserve">4.8 Validation of Objectives</w:t>
      </w:r>
    </w:p>
    <w:p w:rsidR="00000000" w:rsidDel="00000000" w:rsidP="00000000" w:rsidRDefault="00000000" w:rsidRPr="00000000" w14:paraId="00000588">
      <w:pPr>
        <w:spacing w:after="240" w:before="240" w:line="480" w:lineRule="auto"/>
        <w:jc w:val="both"/>
        <w:rPr/>
      </w:pPr>
      <w:r w:rsidDel="00000000" w:rsidR="00000000" w:rsidRPr="00000000">
        <w:rPr>
          <w:rtl w:val="0"/>
        </w:rPr>
        <w:t xml:space="preserve">The results from the User Acceptance Testing (UAT), System Usability Scale (SUS) evaluation, and user feedback collectively confirm that all six objectives of the GoDavao study were successfully achieved. Quantitative data, supported by qualitative responses, verified that the system performed according to its design specifications and delivered the intended level of functionality, usability, and reliability. A summary of the validation of each objective is presented below.</w:t>
      </w:r>
    </w:p>
    <w:p w:rsidR="00000000" w:rsidDel="00000000" w:rsidP="00000000" w:rsidRDefault="00000000" w:rsidRPr="00000000" w14:paraId="00000589">
      <w:pPr>
        <w:spacing w:after="240" w:before="240" w:line="480" w:lineRule="auto"/>
        <w:jc w:val="both"/>
        <w:rPr>
          <w:i w:val="1"/>
        </w:rPr>
      </w:pPr>
      <w:r w:rsidDel="00000000" w:rsidR="00000000" w:rsidRPr="00000000">
        <w:rPr>
          <w:rtl w:val="0"/>
        </w:rPr>
      </w:r>
    </w:p>
    <w:p w:rsidR="00000000" w:rsidDel="00000000" w:rsidP="00000000" w:rsidRDefault="00000000" w:rsidRPr="00000000" w14:paraId="0000058A">
      <w:pPr>
        <w:spacing w:after="240" w:before="240" w:line="480" w:lineRule="auto"/>
        <w:jc w:val="both"/>
        <w:rPr>
          <w:i w:val="1"/>
        </w:rPr>
      </w:pPr>
      <w:r w:rsidDel="00000000" w:rsidR="00000000" w:rsidRPr="00000000">
        <w:rPr>
          <w:rtl w:val="0"/>
        </w:rPr>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52.3322683706065"/>
        <w:gridCol w:w="2262.7476038338655"/>
        <w:gridCol w:w="3144.9201277955267"/>
        <w:tblGridChange w:id="0">
          <w:tblGrid>
            <w:gridCol w:w="3952.3322683706065"/>
            <w:gridCol w:w="2262.7476038338655"/>
            <w:gridCol w:w="3144.9201277955267"/>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B">
            <w:pPr>
              <w:spacing w:after="240" w:before="240" w:line="480" w:lineRule="auto"/>
              <w:jc w:val="center"/>
              <w:rPr/>
            </w:pPr>
            <w:r w:rsidDel="00000000" w:rsidR="00000000" w:rsidRPr="00000000">
              <w:rPr>
                <w:b w:val="1"/>
                <w:rtl w:val="0"/>
              </w:rPr>
              <w:t xml:space="preserve">Objective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C">
            <w:pPr>
              <w:spacing w:after="240" w:before="240" w:line="480" w:lineRule="auto"/>
              <w:jc w:val="center"/>
              <w:rPr/>
            </w:pPr>
            <w:r w:rsidDel="00000000" w:rsidR="00000000" w:rsidRPr="00000000">
              <w:rPr>
                <w:b w:val="1"/>
                <w:rtl w:val="0"/>
              </w:rPr>
              <w:t xml:space="preserve">Validation Source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D">
            <w:pPr>
              <w:spacing w:after="240" w:before="240" w:line="480" w:lineRule="auto"/>
              <w:jc w:val="center"/>
              <w:rPr/>
            </w:pPr>
            <w:r w:rsidDel="00000000" w:rsidR="00000000" w:rsidRPr="00000000">
              <w:rPr>
                <w:b w:val="1"/>
                <w:rtl w:val="0"/>
              </w:rPr>
              <w:t xml:space="preserve">Result</w:t>
            </w:r>
            <w:r w:rsidDel="00000000" w:rsidR="00000000" w:rsidRPr="00000000">
              <w:rPr>
                <w:rtl w:val="0"/>
              </w:rPr>
            </w:r>
          </w:p>
        </w:tc>
      </w:tr>
      <w:tr>
        <w:trPr>
          <w:cantSplit w:val="0"/>
          <w:trHeight w:val="15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E">
            <w:pPr>
              <w:spacing w:after="240" w:before="240" w:line="480" w:lineRule="auto"/>
              <w:jc w:val="both"/>
              <w:rPr/>
            </w:pPr>
            <w:r w:rsidDel="00000000" w:rsidR="00000000" w:rsidRPr="00000000">
              <w:rPr>
                <w:b w:val="1"/>
                <w:rtl w:val="0"/>
              </w:rPr>
              <w:t xml:space="preserve">O1.</w:t>
            </w:r>
            <w:r w:rsidDel="00000000" w:rsidR="00000000" w:rsidRPr="00000000">
              <w:rPr>
                <w:rtl w:val="0"/>
              </w:rPr>
              <w:t xml:space="preserve"> To analyze the transportation challenges faced by commuters in Davao City through surveys, interviews, and literature review.</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F">
            <w:pPr>
              <w:spacing w:after="240" w:before="240" w:line="480" w:lineRule="auto"/>
              <w:jc w:val="both"/>
              <w:rPr/>
            </w:pPr>
            <w:r w:rsidDel="00000000" w:rsidR="00000000" w:rsidRPr="00000000">
              <w:rPr>
                <w:rtl w:val="0"/>
              </w:rPr>
              <w:t xml:space="preserve">GoDavao Survey 2.0; thematic and descriptive analysis.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0">
            <w:pPr>
              <w:spacing w:after="240" w:before="240" w:line="480" w:lineRule="auto"/>
              <w:jc w:val="both"/>
              <w:rPr/>
            </w:pPr>
            <w:r w:rsidDel="00000000" w:rsidR="00000000" w:rsidRPr="00000000">
              <w:rPr>
                <w:rtl w:val="0"/>
              </w:rPr>
              <w:t xml:space="preserve">Achieved – Identified key challenges: route limitations, safety concerns, fare variability, and long waiting times.</w:t>
            </w:r>
          </w:p>
        </w:tc>
      </w:tr>
      <w:tr>
        <w:trPr>
          <w:cantSplit w:val="0"/>
          <w:trHeight w:val="13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1">
            <w:pPr>
              <w:spacing w:after="240" w:before="240" w:line="480" w:lineRule="auto"/>
              <w:jc w:val="both"/>
              <w:rPr/>
            </w:pPr>
            <w:r w:rsidDel="00000000" w:rsidR="00000000" w:rsidRPr="00000000">
              <w:rPr>
                <w:b w:val="1"/>
                <w:rtl w:val="0"/>
              </w:rPr>
              <w:t xml:space="preserve">O2.</w:t>
            </w:r>
            <w:r w:rsidDel="00000000" w:rsidR="00000000" w:rsidRPr="00000000">
              <w:rPr>
                <w:rtl w:val="0"/>
              </w:rPr>
              <w:t xml:space="preserve"> To design a user-friendly mobile interface that enables commuters to register, book, and offer rides using location-based services.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2">
            <w:pPr>
              <w:spacing w:after="240" w:before="240" w:line="480" w:lineRule="auto"/>
              <w:jc w:val="both"/>
              <w:rPr/>
            </w:pPr>
            <w:r w:rsidDel="00000000" w:rsidR="00000000" w:rsidRPr="00000000">
              <w:rPr>
                <w:rtl w:val="0"/>
              </w:rPr>
              <w:t xml:space="preserve">GoDavao Survey 2.0 (Likert items); interface usability evaluation.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3">
            <w:pPr>
              <w:spacing w:after="240" w:before="240" w:line="480" w:lineRule="auto"/>
              <w:jc w:val="both"/>
              <w:rPr/>
            </w:pPr>
            <w:r w:rsidDel="00000000" w:rsidR="00000000" w:rsidRPr="00000000">
              <w:rPr>
                <w:rtl w:val="0"/>
              </w:rPr>
              <w:t xml:space="preserve">Achieved – Overall Mean = 4.64 (Excellent). Interface rated simple, accessible, and intuitive.</w:t>
            </w:r>
          </w:p>
        </w:tc>
      </w:tr>
      <w:tr>
        <w:trPr>
          <w:cantSplit w:val="0"/>
          <w:trHeight w:val="13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4">
            <w:pPr>
              <w:spacing w:after="240" w:before="240" w:line="480" w:lineRule="auto"/>
              <w:jc w:val="both"/>
              <w:rPr/>
            </w:pPr>
            <w:r w:rsidDel="00000000" w:rsidR="00000000" w:rsidRPr="00000000">
              <w:rPr>
                <w:b w:val="1"/>
                <w:rtl w:val="0"/>
              </w:rPr>
              <w:t xml:space="preserve">O3.</w:t>
            </w:r>
            <w:r w:rsidDel="00000000" w:rsidR="00000000" w:rsidRPr="00000000">
              <w:rPr>
                <w:rtl w:val="0"/>
              </w:rPr>
              <w:t xml:space="preserve"> To implement core features including user authentication, ride posting, ride matching, in-app messaging, and route tracking.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5">
            <w:pPr>
              <w:spacing w:after="240" w:before="240" w:line="480" w:lineRule="auto"/>
              <w:jc w:val="both"/>
              <w:rPr/>
            </w:pPr>
            <w:r w:rsidDel="00000000" w:rsidR="00000000" w:rsidRPr="00000000">
              <w:rPr>
                <w:rtl w:val="0"/>
              </w:rPr>
              <w:t xml:space="preserve">Passenger and Driver UAT; ISO/IEC 25010 quality assessment.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6">
            <w:pPr>
              <w:spacing w:after="240" w:before="240" w:line="480" w:lineRule="auto"/>
              <w:jc w:val="both"/>
              <w:rPr/>
            </w:pPr>
            <w:r w:rsidDel="00000000" w:rsidR="00000000" w:rsidRPr="00000000">
              <w:rPr>
                <w:rtl w:val="0"/>
              </w:rPr>
              <w:t xml:space="preserve">Achieved – Passenger Mean = 4.67, Driver Mean = 4.67 (Excellent). All functional features validated.</w:t>
            </w:r>
          </w:p>
        </w:tc>
      </w:tr>
      <w:tr>
        <w:trPr>
          <w:cantSplit w:val="0"/>
          <w:trHeight w:val="15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7">
            <w:pPr>
              <w:spacing w:after="240" w:before="240" w:line="480" w:lineRule="auto"/>
              <w:jc w:val="both"/>
              <w:rPr/>
            </w:pPr>
            <w:r w:rsidDel="00000000" w:rsidR="00000000" w:rsidRPr="00000000">
              <w:rPr>
                <w:b w:val="1"/>
                <w:rtl w:val="0"/>
              </w:rPr>
              <w:t xml:space="preserve">O4.</w:t>
            </w:r>
            <w:r w:rsidDel="00000000" w:rsidR="00000000" w:rsidRPr="00000000">
              <w:rPr>
                <w:rtl w:val="0"/>
              </w:rPr>
              <w:t xml:space="preserve"> To integrate map-based navigation and geolocation services using tools such as Google Maps API to assist drivers and passengers in locating pickup and drop-off points.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8">
            <w:pPr>
              <w:spacing w:after="240" w:before="240" w:line="480" w:lineRule="auto"/>
              <w:jc w:val="both"/>
              <w:rPr/>
            </w:pPr>
            <w:r w:rsidDel="00000000" w:rsidR="00000000" w:rsidRPr="00000000">
              <w:rPr>
                <w:rtl w:val="0"/>
              </w:rPr>
              <w:t xml:space="preserve">UAT map and GPS-related indicators.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9">
            <w:pPr>
              <w:spacing w:after="240" w:before="240" w:line="480" w:lineRule="auto"/>
              <w:jc w:val="both"/>
              <w:rPr/>
            </w:pPr>
            <w:r w:rsidDel="00000000" w:rsidR="00000000" w:rsidRPr="00000000">
              <w:rPr>
                <w:rtl w:val="0"/>
              </w:rPr>
              <w:t xml:space="preserve">Achieved – Overall Mean = 4.67 (Excellent). Real-time tracking and map synchronization verified.</w:t>
            </w:r>
          </w:p>
        </w:tc>
      </w:tr>
      <w:tr>
        <w:trPr>
          <w:cantSplit w:val="0"/>
          <w:trHeight w:val="13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A">
            <w:pPr>
              <w:spacing w:after="240" w:before="240" w:line="480" w:lineRule="auto"/>
              <w:jc w:val="both"/>
              <w:rPr/>
            </w:pPr>
            <w:r w:rsidDel="00000000" w:rsidR="00000000" w:rsidRPr="00000000">
              <w:rPr>
                <w:b w:val="1"/>
                <w:rtl w:val="0"/>
              </w:rPr>
              <w:t xml:space="preserve">O5.</w:t>
            </w:r>
            <w:r w:rsidDel="00000000" w:rsidR="00000000" w:rsidRPr="00000000">
              <w:rPr>
                <w:rtl w:val="0"/>
              </w:rPr>
              <w:t xml:space="preserve"> To test the functionality and usability of the prototype through user testing sessions and gather feedback for improvements.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B">
            <w:pPr>
              <w:spacing w:after="240" w:before="240" w:line="480" w:lineRule="auto"/>
              <w:jc w:val="both"/>
              <w:rPr/>
            </w:pPr>
            <w:r w:rsidDel="00000000" w:rsidR="00000000" w:rsidRPr="00000000">
              <w:rPr>
                <w:rtl w:val="0"/>
              </w:rPr>
              <w:t xml:space="preserve">Combined UAT results and SUS survey.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C">
            <w:pPr>
              <w:spacing w:after="240" w:before="240" w:line="480" w:lineRule="auto"/>
              <w:jc w:val="both"/>
              <w:rPr/>
            </w:pPr>
            <w:r w:rsidDel="00000000" w:rsidR="00000000" w:rsidRPr="00000000">
              <w:rPr>
                <w:i w:val="1"/>
                <w:rtl w:val="0"/>
              </w:rPr>
              <w:t xml:space="preserve">Achieved</w:t>
            </w:r>
            <w:r w:rsidDel="00000000" w:rsidR="00000000" w:rsidRPr="00000000">
              <w:rPr>
                <w:rtl w:val="0"/>
              </w:rPr>
              <w:t xml:space="preserve"> – 100 % UAT Pass Rate; SUS = 85.4 (</w:t>
            </w:r>
            <w:r w:rsidDel="00000000" w:rsidR="00000000" w:rsidRPr="00000000">
              <w:rPr>
                <w:i w:val="1"/>
                <w:rtl w:val="0"/>
              </w:rPr>
              <w:t xml:space="preserve">Excellent</w:t>
            </w:r>
            <w:r w:rsidDel="00000000" w:rsidR="00000000" w:rsidRPr="00000000">
              <w:rPr>
                <w:rtl w:val="0"/>
              </w:rPr>
              <w:t xml:space="preserve">). System rated fully functional and highly usable.</w:t>
            </w:r>
          </w:p>
        </w:tc>
      </w:tr>
      <w:tr>
        <w:trPr>
          <w:cantSplit w:val="0"/>
          <w:trHeight w:val="15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D">
            <w:pPr>
              <w:spacing w:after="240" w:before="240" w:line="480" w:lineRule="auto"/>
              <w:jc w:val="both"/>
              <w:rPr/>
            </w:pPr>
            <w:r w:rsidDel="00000000" w:rsidR="00000000" w:rsidRPr="00000000">
              <w:rPr>
                <w:b w:val="1"/>
                <w:rtl w:val="0"/>
              </w:rPr>
              <w:t xml:space="preserve">O6.</w:t>
            </w:r>
            <w:r w:rsidDel="00000000" w:rsidR="00000000" w:rsidRPr="00000000">
              <w:rPr>
                <w:rtl w:val="0"/>
              </w:rPr>
              <w:t xml:space="preserve"> To evaluate the app’s performance, usability, and effectiveness in addressing local commuting problems using predefined criteria and satisfaction surveys.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E">
            <w:pPr>
              <w:spacing w:after="240" w:before="240" w:line="480" w:lineRule="auto"/>
              <w:jc w:val="both"/>
              <w:rPr/>
            </w:pPr>
            <w:r w:rsidDel="00000000" w:rsidR="00000000" w:rsidRPr="00000000">
              <w:rPr>
                <w:rtl w:val="0"/>
              </w:rPr>
              <w:t xml:space="preserve">Consolidated data from UAT, SUS, and TAM constructs.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F">
            <w:pPr>
              <w:spacing w:after="240" w:before="240" w:line="480" w:lineRule="auto"/>
              <w:jc w:val="both"/>
              <w:rPr/>
            </w:pPr>
            <w:r w:rsidDel="00000000" w:rsidR="00000000" w:rsidRPr="00000000">
              <w:rPr>
                <w:i w:val="1"/>
                <w:rtl w:val="0"/>
              </w:rPr>
              <w:t xml:space="preserve">Achieved</w:t>
            </w:r>
            <w:r w:rsidDel="00000000" w:rsidR="00000000" w:rsidRPr="00000000">
              <w:rPr>
                <w:rtl w:val="0"/>
              </w:rPr>
              <w:t xml:space="preserve"> – Overall Mean = 4.74 (</w:t>
            </w:r>
            <w:r w:rsidDel="00000000" w:rsidR="00000000" w:rsidRPr="00000000">
              <w:rPr>
                <w:i w:val="1"/>
                <w:rtl w:val="0"/>
              </w:rPr>
              <w:t xml:space="preserve">Excellent</w:t>
            </w:r>
            <w:r w:rsidDel="00000000" w:rsidR="00000000" w:rsidRPr="00000000">
              <w:rPr>
                <w:rtl w:val="0"/>
              </w:rPr>
              <w:t xml:space="preserve">). High satisfaction and adoption intent validated.</w:t>
            </w:r>
          </w:p>
        </w:tc>
      </w:tr>
    </w:tbl>
    <w:p w:rsidR="00000000" w:rsidDel="00000000" w:rsidP="00000000" w:rsidRDefault="00000000" w:rsidRPr="00000000" w14:paraId="000005A0">
      <w:pPr>
        <w:spacing w:after="240" w:before="240" w:line="480" w:lineRule="auto"/>
        <w:jc w:val="center"/>
        <w:rPr>
          <w:i w:val="1"/>
        </w:rPr>
      </w:pPr>
      <w:r w:rsidDel="00000000" w:rsidR="00000000" w:rsidRPr="00000000">
        <w:rPr>
          <w:i w:val="1"/>
          <w:rtl w:val="0"/>
        </w:rPr>
        <w:t xml:space="preserve">Table 4.12 - Validation of Research Objectives</w:t>
      </w:r>
    </w:p>
    <w:p w:rsidR="00000000" w:rsidDel="00000000" w:rsidP="00000000" w:rsidRDefault="00000000" w:rsidRPr="00000000" w14:paraId="000005A1">
      <w:pPr>
        <w:spacing w:after="240" w:before="240" w:line="480" w:lineRule="auto"/>
        <w:jc w:val="center"/>
        <w:rPr>
          <w:i w:val="1"/>
        </w:rPr>
      </w:pPr>
      <w:r w:rsidDel="00000000" w:rsidR="00000000" w:rsidRPr="00000000">
        <w:rPr>
          <w:rtl w:val="0"/>
        </w:rPr>
      </w:r>
    </w:p>
    <w:p w:rsidR="00000000" w:rsidDel="00000000" w:rsidP="00000000" w:rsidRDefault="00000000" w:rsidRPr="00000000" w14:paraId="000005A2">
      <w:pPr>
        <w:spacing w:after="240" w:before="240" w:line="480" w:lineRule="auto"/>
        <w:jc w:val="both"/>
        <w:rPr/>
      </w:pPr>
      <w:r w:rsidDel="00000000" w:rsidR="00000000" w:rsidRPr="00000000">
        <w:rPr>
          <w:rtl w:val="0"/>
        </w:rPr>
        <w:t xml:space="preserve">All six objectives were successfully met. The GoDavao system demonstrated </w:t>
      </w:r>
      <w:r w:rsidDel="00000000" w:rsidR="00000000" w:rsidRPr="00000000">
        <w:rPr>
          <w:i w:val="1"/>
          <w:rtl w:val="0"/>
        </w:rPr>
        <w:t xml:space="preserve">Excellent</w:t>
      </w:r>
      <w:r w:rsidDel="00000000" w:rsidR="00000000" w:rsidRPr="00000000">
        <w:rPr>
          <w:rtl w:val="0"/>
        </w:rPr>
        <w:t xml:space="preserve"> performance across all measured dimensions, confirming that its design and implementation met both functional and experiential expectations. The findings validate the system’s alignment with ISO/IEC 25010 software quality characteristics (Functional Suitability, Reliability, Usability, and Performance Efficiency) and the Technology Acceptance Model (TAM) constructs (</w:t>
      </w:r>
      <w:r w:rsidDel="00000000" w:rsidR="00000000" w:rsidRPr="00000000">
        <w:rPr>
          <w:i w:val="1"/>
          <w:rtl w:val="0"/>
        </w:rPr>
        <w:t xml:space="preserve">Perceived Usefulness</w:t>
      </w:r>
      <w:r w:rsidDel="00000000" w:rsidR="00000000" w:rsidRPr="00000000">
        <w:rPr>
          <w:rtl w:val="0"/>
        </w:rPr>
        <w:t xml:space="preserve"> and </w:t>
      </w:r>
      <w:r w:rsidDel="00000000" w:rsidR="00000000" w:rsidRPr="00000000">
        <w:rPr>
          <w:i w:val="1"/>
          <w:rtl w:val="0"/>
        </w:rPr>
        <w:t xml:space="preserve">Ease of Use</w:t>
      </w:r>
      <w:r w:rsidDel="00000000" w:rsidR="00000000" w:rsidRPr="00000000">
        <w:rPr>
          <w:rtl w:val="0"/>
        </w:rPr>
        <w:t xml:space="preserve">). These results affirm that GoDavao is ready for deployment and capable of effectively addressing the commuting challenges faced by Davao City residents.</w:t>
      </w:r>
      <w:r w:rsidDel="00000000" w:rsidR="00000000" w:rsidRPr="00000000">
        <w:rPr>
          <w:rtl w:val="0"/>
        </w:rPr>
      </w:r>
    </w:p>
    <w:p w:rsidR="00000000" w:rsidDel="00000000" w:rsidP="00000000" w:rsidRDefault="00000000" w:rsidRPr="00000000" w14:paraId="000005A3">
      <w:pPr>
        <w:pStyle w:val="Heading2"/>
        <w:spacing w:before="480" w:line="480" w:lineRule="auto"/>
        <w:jc w:val="center"/>
        <w:rPr>
          <w:b w:val="1"/>
          <w:sz w:val="22"/>
          <w:szCs w:val="22"/>
        </w:rPr>
      </w:pPr>
      <w:bookmarkStart w:colFirst="0" w:colLast="0" w:name="_3i13v8le1h8m" w:id="86"/>
      <w:bookmarkEnd w:id="86"/>
      <w:r w:rsidDel="00000000" w:rsidR="00000000" w:rsidRPr="00000000">
        <w:rPr>
          <w:b w:val="1"/>
          <w:sz w:val="22"/>
          <w:szCs w:val="22"/>
          <w:rtl w:val="0"/>
        </w:rPr>
        <w:t xml:space="preserve">Chapter 5: Summary of Findings, Conclusions, and Recommendations</w:t>
      </w:r>
    </w:p>
    <w:p w:rsidR="00000000" w:rsidDel="00000000" w:rsidP="00000000" w:rsidRDefault="00000000" w:rsidRPr="00000000" w14:paraId="000005A4">
      <w:pPr>
        <w:pStyle w:val="Heading2"/>
        <w:keepNext w:val="0"/>
        <w:keepLines w:val="0"/>
        <w:spacing w:after="80" w:line="480" w:lineRule="auto"/>
        <w:rPr>
          <w:b w:val="1"/>
          <w:sz w:val="22"/>
          <w:szCs w:val="22"/>
        </w:rPr>
      </w:pPr>
      <w:bookmarkStart w:colFirst="0" w:colLast="0" w:name="_l3s81bn2i13i" w:id="87"/>
      <w:bookmarkEnd w:id="87"/>
      <w:r w:rsidDel="00000000" w:rsidR="00000000" w:rsidRPr="00000000">
        <w:rPr>
          <w:b w:val="1"/>
          <w:sz w:val="22"/>
          <w:szCs w:val="22"/>
          <w:rtl w:val="0"/>
        </w:rPr>
        <w:t xml:space="preserve">5.1 Summary of Findings</w:t>
      </w:r>
    </w:p>
    <w:p w:rsidR="00000000" w:rsidDel="00000000" w:rsidP="00000000" w:rsidRDefault="00000000" w:rsidRPr="00000000" w14:paraId="000005A5">
      <w:pPr>
        <w:spacing w:after="240" w:before="240" w:line="480" w:lineRule="auto"/>
        <w:jc w:val="both"/>
        <w:rPr/>
      </w:pPr>
      <w:r w:rsidDel="00000000" w:rsidR="00000000" w:rsidRPr="00000000">
        <w:rPr>
          <w:rtl w:val="0"/>
        </w:rPr>
        <w:t xml:space="preserve">The GoDavao study was conducted to design, develop, and evaluate a ridesharing application tailored for commuters in Davao City. The system aimed to address existing transportation challenges by providing an efficient, secure, and user-friendly mobile platform that connects passengers and drivers through location-based route matching and real-time updates. The study followed a developmental-descriptive research design and employed both quantitative and qualitative methods, including surveys, interviews, and user acceptance testing (UAT).</w:t>
      </w:r>
    </w:p>
    <w:p w:rsidR="00000000" w:rsidDel="00000000" w:rsidP="00000000" w:rsidRDefault="00000000" w:rsidRPr="00000000" w14:paraId="000005A6">
      <w:pPr>
        <w:spacing w:after="240" w:before="240" w:line="480" w:lineRule="auto"/>
        <w:jc w:val="both"/>
        <w:rPr/>
      </w:pPr>
      <w:r w:rsidDel="00000000" w:rsidR="00000000" w:rsidRPr="00000000">
        <w:rPr>
          <w:rtl w:val="0"/>
        </w:rPr>
        <w:t xml:space="preserve">The study achieved all six of its stated objectives:</w:t>
      </w:r>
    </w:p>
    <w:p w:rsidR="00000000" w:rsidDel="00000000" w:rsidP="00000000" w:rsidRDefault="00000000" w:rsidRPr="00000000" w14:paraId="000005A7">
      <w:pPr>
        <w:numPr>
          <w:ilvl w:val="0"/>
          <w:numId w:val="23"/>
        </w:numPr>
        <w:spacing w:after="0" w:afterAutospacing="0" w:before="240" w:line="480" w:lineRule="auto"/>
        <w:ind w:left="720" w:hanging="360"/>
        <w:jc w:val="both"/>
        <w:rPr/>
      </w:pPr>
      <w:r w:rsidDel="00000000" w:rsidR="00000000" w:rsidRPr="00000000">
        <w:rPr>
          <w:b w:val="1"/>
          <w:rtl w:val="0"/>
        </w:rPr>
        <w:t xml:space="preserve">Objective 1</w:t>
      </w:r>
      <w:r w:rsidDel="00000000" w:rsidR="00000000" w:rsidRPr="00000000">
        <w:rPr>
          <w:rtl w:val="0"/>
        </w:rPr>
        <w:t xml:space="preserve"> identified key transportation challenges in Davao City such as limited route coverage, long waiting times, safety concerns, and fare inconsistencies. Results from </w:t>
      </w:r>
      <w:r w:rsidDel="00000000" w:rsidR="00000000" w:rsidRPr="00000000">
        <w:rPr>
          <w:i w:val="1"/>
          <w:rtl w:val="0"/>
        </w:rPr>
        <w:t xml:space="preserve">GoDavao Survey 2.0</w:t>
      </w:r>
      <w:r w:rsidDel="00000000" w:rsidR="00000000" w:rsidRPr="00000000">
        <w:rPr>
          <w:rtl w:val="0"/>
        </w:rPr>
        <w:t xml:space="preserve"> showed that 59.4 % of respondents were daily commuters, highlighting a significant need for a dependable ridesharing system.</w:t>
      </w:r>
    </w:p>
    <w:p w:rsidR="00000000" w:rsidDel="00000000" w:rsidP="00000000" w:rsidRDefault="00000000" w:rsidRPr="00000000" w14:paraId="000005A8">
      <w:pPr>
        <w:numPr>
          <w:ilvl w:val="0"/>
          <w:numId w:val="23"/>
        </w:numPr>
        <w:spacing w:after="0" w:afterAutospacing="0" w:before="0" w:beforeAutospacing="0" w:line="480" w:lineRule="auto"/>
        <w:ind w:left="720" w:hanging="360"/>
        <w:jc w:val="both"/>
        <w:rPr/>
      </w:pPr>
      <w:r w:rsidDel="00000000" w:rsidR="00000000" w:rsidRPr="00000000">
        <w:rPr>
          <w:b w:val="1"/>
          <w:rtl w:val="0"/>
        </w:rPr>
        <w:t xml:space="preserve">Objective 2</w:t>
      </w:r>
      <w:r w:rsidDel="00000000" w:rsidR="00000000" w:rsidRPr="00000000">
        <w:rPr>
          <w:rtl w:val="0"/>
        </w:rPr>
        <w:t xml:space="preserve"> focused on designing a user-friendly mobile interface. Based on Likert-scale survey items, respondents rated the app’s design with an overall mean of 4.64 (</w:t>
      </w:r>
      <w:r w:rsidDel="00000000" w:rsidR="00000000" w:rsidRPr="00000000">
        <w:rPr>
          <w:i w:val="1"/>
          <w:rtl w:val="0"/>
        </w:rPr>
        <w:t xml:space="preserve">Excellent</w:t>
      </w:r>
      <w:r w:rsidDel="00000000" w:rsidR="00000000" w:rsidRPr="00000000">
        <w:rPr>
          <w:rtl w:val="0"/>
        </w:rPr>
        <w:t xml:space="preserve">), emphasizing its simplicity, accessibility, and clarity of layout.</w:t>
      </w:r>
    </w:p>
    <w:p w:rsidR="00000000" w:rsidDel="00000000" w:rsidP="00000000" w:rsidRDefault="00000000" w:rsidRPr="00000000" w14:paraId="000005A9">
      <w:pPr>
        <w:numPr>
          <w:ilvl w:val="0"/>
          <w:numId w:val="23"/>
        </w:numPr>
        <w:spacing w:after="0" w:afterAutospacing="0" w:before="0" w:beforeAutospacing="0" w:line="480" w:lineRule="auto"/>
        <w:ind w:left="720" w:hanging="360"/>
        <w:jc w:val="both"/>
        <w:rPr/>
      </w:pPr>
      <w:r w:rsidDel="00000000" w:rsidR="00000000" w:rsidRPr="00000000">
        <w:rPr>
          <w:b w:val="1"/>
          <w:rtl w:val="0"/>
        </w:rPr>
        <w:t xml:space="preserve">Objective 3</w:t>
      </w:r>
      <w:r w:rsidDel="00000000" w:rsidR="00000000" w:rsidRPr="00000000">
        <w:rPr>
          <w:rtl w:val="0"/>
        </w:rPr>
        <w:t xml:space="preserve"> involved the implementation of GoDavao’s core features, including user authentication, ride posting, route matching, in-app messaging, and trip tracking. Both passengers (n = 13) and drivers (n = 16) rated these functions as </w:t>
      </w:r>
      <w:r w:rsidDel="00000000" w:rsidR="00000000" w:rsidRPr="00000000">
        <w:rPr>
          <w:i w:val="1"/>
          <w:rtl w:val="0"/>
        </w:rPr>
        <w:t xml:space="preserve">Excellent</w:t>
      </w:r>
      <w:r w:rsidDel="00000000" w:rsidR="00000000" w:rsidRPr="00000000">
        <w:rPr>
          <w:rtl w:val="0"/>
        </w:rPr>
        <w:t xml:space="preserve"> (overall mean = 4.67), indicating that all primary modules operated as intended.</w:t>
      </w:r>
    </w:p>
    <w:p w:rsidR="00000000" w:rsidDel="00000000" w:rsidP="00000000" w:rsidRDefault="00000000" w:rsidRPr="00000000" w14:paraId="000005AA">
      <w:pPr>
        <w:numPr>
          <w:ilvl w:val="0"/>
          <w:numId w:val="23"/>
        </w:numPr>
        <w:spacing w:after="0" w:afterAutospacing="0" w:before="0" w:beforeAutospacing="0" w:line="480" w:lineRule="auto"/>
        <w:ind w:left="720" w:hanging="360"/>
        <w:jc w:val="both"/>
        <w:rPr/>
      </w:pPr>
      <w:r w:rsidDel="00000000" w:rsidR="00000000" w:rsidRPr="00000000">
        <w:rPr>
          <w:b w:val="1"/>
          <w:rtl w:val="0"/>
        </w:rPr>
        <w:t xml:space="preserve">Objective 4</w:t>
      </w:r>
      <w:r w:rsidDel="00000000" w:rsidR="00000000" w:rsidRPr="00000000">
        <w:rPr>
          <w:rtl w:val="0"/>
        </w:rPr>
        <w:t xml:space="preserve"> assessed the integration of map-based navigation and geolocation services. The system’s use of Google Maps API and Supabase real-time tracking achieved a combined mean of 4.67 (</w:t>
      </w:r>
      <w:r w:rsidDel="00000000" w:rsidR="00000000" w:rsidRPr="00000000">
        <w:rPr>
          <w:i w:val="1"/>
          <w:rtl w:val="0"/>
        </w:rPr>
        <w:t xml:space="preserve">Excellent</w:t>
      </w:r>
      <w:r w:rsidDel="00000000" w:rsidR="00000000" w:rsidRPr="00000000">
        <w:rPr>
          <w:rtl w:val="0"/>
        </w:rPr>
        <w:t xml:space="preserve">), validating the accuracy, responsiveness, and reliability of the GPS-based features for both user types.</w:t>
      </w:r>
    </w:p>
    <w:p w:rsidR="00000000" w:rsidDel="00000000" w:rsidP="00000000" w:rsidRDefault="00000000" w:rsidRPr="00000000" w14:paraId="000005AB">
      <w:pPr>
        <w:numPr>
          <w:ilvl w:val="0"/>
          <w:numId w:val="23"/>
        </w:numPr>
        <w:spacing w:after="0" w:afterAutospacing="0" w:before="0" w:beforeAutospacing="0" w:line="480" w:lineRule="auto"/>
        <w:ind w:left="720" w:hanging="360"/>
        <w:jc w:val="both"/>
        <w:rPr/>
      </w:pPr>
      <w:r w:rsidDel="00000000" w:rsidR="00000000" w:rsidRPr="00000000">
        <w:rPr>
          <w:b w:val="1"/>
          <w:rtl w:val="0"/>
        </w:rPr>
        <w:t xml:space="preserve">Objective 5</w:t>
      </w:r>
      <w:r w:rsidDel="00000000" w:rsidR="00000000" w:rsidRPr="00000000">
        <w:rPr>
          <w:rtl w:val="0"/>
        </w:rPr>
        <w:t xml:space="preserve"> tested the prototype’s overall functionality and usability. The UAT results indicated a 100 % pass rate across all test cases, while the System Usability Scale (SUS) yielded an overall score of 85.4, classified as </w:t>
      </w:r>
      <w:r w:rsidDel="00000000" w:rsidR="00000000" w:rsidRPr="00000000">
        <w:rPr>
          <w:i w:val="1"/>
          <w:rtl w:val="0"/>
        </w:rPr>
        <w:t xml:space="preserve">Excellent</w:t>
      </w:r>
      <w:r w:rsidDel="00000000" w:rsidR="00000000" w:rsidRPr="00000000">
        <w:rPr>
          <w:rtl w:val="0"/>
        </w:rPr>
        <w:t xml:space="preserve">. These findings confirmed that GoDavao was both functionally stable and highly usable according to international software quality benchmarks.</w:t>
      </w:r>
    </w:p>
    <w:p w:rsidR="00000000" w:rsidDel="00000000" w:rsidP="00000000" w:rsidRDefault="00000000" w:rsidRPr="00000000" w14:paraId="000005AC">
      <w:pPr>
        <w:numPr>
          <w:ilvl w:val="0"/>
          <w:numId w:val="23"/>
        </w:numPr>
        <w:spacing w:after="240" w:before="0" w:beforeAutospacing="0" w:line="480" w:lineRule="auto"/>
        <w:ind w:left="720" w:hanging="360"/>
        <w:jc w:val="both"/>
        <w:rPr/>
      </w:pPr>
      <w:r w:rsidDel="00000000" w:rsidR="00000000" w:rsidRPr="00000000">
        <w:rPr>
          <w:b w:val="1"/>
          <w:rtl w:val="0"/>
        </w:rPr>
        <w:t xml:space="preserve">Objective 6</w:t>
      </w:r>
      <w:r w:rsidDel="00000000" w:rsidR="00000000" w:rsidRPr="00000000">
        <w:rPr>
          <w:rtl w:val="0"/>
        </w:rPr>
        <w:t xml:space="preserve"> evaluated GoDavao’s overall performance, usability, and effectiveness. The combined results from the UAT, SUS, and TAM analyses produced an overall mean of 4.74 (</w:t>
      </w:r>
      <w:r w:rsidDel="00000000" w:rsidR="00000000" w:rsidRPr="00000000">
        <w:rPr>
          <w:i w:val="1"/>
          <w:rtl w:val="0"/>
        </w:rPr>
        <w:t xml:space="preserve">Excellent</w:t>
      </w:r>
      <w:r w:rsidDel="00000000" w:rsidR="00000000" w:rsidRPr="00000000">
        <w:rPr>
          <w:rtl w:val="0"/>
        </w:rPr>
        <w:t xml:space="preserve">). Respondents expressed strong behavioral intention to continue using the app (M = 4.80), affirming its potential for long-term adoption.</w:t>
      </w:r>
    </w:p>
    <w:p w:rsidR="00000000" w:rsidDel="00000000" w:rsidP="00000000" w:rsidRDefault="00000000" w:rsidRPr="00000000" w14:paraId="000005AD">
      <w:pPr>
        <w:spacing w:after="240" w:before="240" w:line="480" w:lineRule="auto"/>
        <w:jc w:val="both"/>
        <w:rPr/>
      </w:pPr>
      <w:r w:rsidDel="00000000" w:rsidR="00000000" w:rsidRPr="00000000">
        <w:rPr>
          <w:rtl w:val="0"/>
        </w:rPr>
        <w:t xml:space="preserve">Across all objectives, GoDavao achieved </w:t>
      </w:r>
      <w:r w:rsidDel="00000000" w:rsidR="00000000" w:rsidRPr="00000000">
        <w:rPr>
          <w:i w:val="1"/>
          <w:rtl w:val="0"/>
        </w:rPr>
        <w:t xml:space="preserve">Excellent</w:t>
      </w:r>
      <w:r w:rsidDel="00000000" w:rsidR="00000000" w:rsidRPr="00000000">
        <w:rPr>
          <w:rtl w:val="0"/>
        </w:rPr>
        <w:t xml:space="preserve"> ratings in functional suitability, performance efficiency, reliability, and usability, as defined by </w:t>
      </w:r>
      <w:r w:rsidDel="00000000" w:rsidR="00000000" w:rsidRPr="00000000">
        <w:rPr>
          <w:b w:val="1"/>
          <w:rtl w:val="0"/>
        </w:rPr>
        <w:t xml:space="preserve">ISO/IEC 25010</w:t>
      </w:r>
      <w:r w:rsidDel="00000000" w:rsidR="00000000" w:rsidRPr="00000000">
        <w:rPr>
          <w:rtl w:val="0"/>
        </w:rPr>
        <w:t xml:space="preserve">. Furthermore, the results reinforced the </w:t>
      </w:r>
      <w:r w:rsidDel="00000000" w:rsidR="00000000" w:rsidRPr="00000000">
        <w:rPr>
          <w:b w:val="1"/>
          <w:rtl w:val="0"/>
        </w:rPr>
        <w:t xml:space="preserve">Technology Acceptance Model (TAM)</w:t>
      </w:r>
      <w:r w:rsidDel="00000000" w:rsidR="00000000" w:rsidRPr="00000000">
        <w:rPr>
          <w:rtl w:val="0"/>
        </w:rPr>
        <w:t xml:space="preserve"> constructs of </w:t>
      </w:r>
      <w:r w:rsidDel="00000000" w:rsidR="00000000" w:rsidRPr="00000000">
        <w:rPr>
          <w:i w:val="1"/>
          <w:rtl w:val="0"/>
        </w:rPr>
        <w:t xml:space="preserve">Perceived Usefulness</w:t>
      </w:r>
      <w:r w:rsidDel="00000000" w:rsidR="00000000" w:rsidRPr="00000000">
        <w:rPr>
          <w:rtl w:val="0"/>
        </w:rPr>
        <w:t xml:space="preserve"> and </w:t>
      </w:r>
      <w:r w:rsidDel="00000000" w:rsidR="00000000" w:rsidRPr="00000000">
        <w:rPr>
          <w:i w:val="1"/>
          <w:rtl w:val="0"/>
        </w:rPr>
        <w:t xml:space="preserve">Ease of Use</w:t>
      </w:r>
      <w:r w:rsidDel="00000000" w:rsidR="00000000" w:rsidRPr="00000000">
        <w:rPr>
          <w:rtl w:val="0"/>
        </w:rPr>
        <w:t xml:space="preserve">, both of which positively influenced user satisfaction and adoption intention.</w:t>
      </w:r>
    </w:p>
    <w:p w:rsidR="00000000" w:rsidDel="00000000" w:rsidP="00000000" w:rsidRDefault="00000000" w:rsidRPr="00000000" w14:paraId="000005AE">
      <w:pPr>
        <w:spacing w:after="240" w:before="240" w:line="480" w:lineRule="auto"/>
        <w:jc w:val="both"/>
        <w:rPr/>
      </w:pPr>
      <w:r w:rsidDel="00000000" w:rsidR="00000000" w:rsidRPr="00000000">
        <w:rPr>
          <w:rtl w:val="0"/>
        </w:rPr>
        <w:t xml:space="preserve">In summary, GoDavao effectively met its design and performance goals. The findings validate the system’s feasibility as a localized ridesharing platform that promotes efficiency, safety, and accessibility for commuters in Davao City.</w:t>
      </w:r>
    </w:p>
    <w:p w:rsidR="00000000" w:rsidDel="00000000" w:rsidP="00000000" w:rsidRDefault="00000000" w:rsidRPr="00000000" w14:paraId="000005AF">
      <w:pPr>
        <w:spacing w:line="480" w:lineRule="auto"/>
        <w:jc w:val="both"/>
        <w:rPr/>
      </w:pPr>
      <w:r w:rsidDel="00000000" w:rsidR="00000000" w:rsidRPr="00000000">
        <w:rPr>
          <w:rtl w:val="0"/>
        </w:rPr>
      </w:r>
    </w:p>
    <w:p w:rsidR="00000000" w:rsidDel="00000000" w:rsidP="00000000" w:rsidRDefault="00000000" w:rsidRPr="00000000" w14:paraId="000005B0">
      <w:pPr>
        <w:spacing w:line="480" w:lineRule="auto"/>
        <w:jc w:val="both"/>
        <w:rPr/>
      </w:pPr>
      <w:r w:rsidDel="00000000" w:rsidR="00000000" w:rsidRPr="00000000">
        <w:rPr>
          <w:rtl w:val="0"/>
        </w:rPr>
      </w:r>
    </w:p>
    <w:p w:rsidR="00000000" w:rsidDel="00000000" w:rsidP="00000000" w:rsidRDefault="00000000" w:rsidRPr="00000000" w14:paraId="000005B1">
      <w:pPr>
        <w:spacing w:line="480" w:lineRule="auto"/>
        <w:jc w:val="both"/>
        <w:rPr/>
      </w:pPr>
      <w:r w:rsidDel="00000000" w:rsidR="00000000" w:rsidRPr="00000000">
        <w:rPr>
          <w:rtl w:val="0"/>
        </w:rPr>
      </w:r>
    </w:p>
    <w:p w:rsidR="00000000" w:rsidDel="00000000" w:rsidP="00000000" w:rsidRDefault="00000000" w:rsidRPr="00000000" w14:paraId="000005B2">
      <w:pPr>
        <w:spacing w:line="480" w:lineRule="auto"/>
        <w:jc w:val="both"/>
        <w:rPr/>
      </w:pPr>
      <w:r w:rsidDel="00000000" w:rsidR="00000000" w:rsidRPr="00000000">
        <w:rPr>
          <w:rtl w:val="0"/>
        </w:rPr>
      </w:r>
    </w:p>
    <w:p w:rsidR="00000000" w:rsidDel="00000000" w:rsidP="00000000" w:rsidRDefault="00000000" w:rsidRPr="00000000" w14:paraId="000005B3">
      <w:pPr>
        <w:spacing w:line="480" w:lineRule="auto"/>
        <w:jc w:val="both"/>
        <w:rPr/>
      </w:pPr>
      <w:r w:rsidDel="00000000" w:rsidR="00000000" w:rsidRPr="00000000">
        <w:rPr>
          <w:rtl w:val="0"/>
        </w:rPr>
      </w:r>
    </w:p>
    <w:p w:rsidR="00000000" w:rsidDel="00000000" w:rsidP="00000000" w:rsidRDefault="00000000" w:rsidRPr="00000000" w14:paraId="000005B4">
      <w:pPr>
        <w:pStyle w:val="Heading2"/>
        <w:keepNext w:val="0"/>
        <w:keepLines w:val="0"/>
        <w:spacing w:after="80" w:line="480" w:lineRule="auto"/>
        <w:rPr>
          <w:b w:val="1"/>
          <w:sz w:val="22"/>
          <w:szCs w:val="22"/>
        </w:rPr>
      </w:pPr>
      <w:bookmarkStart w:colFirst="0" w:colLast="0" w:name="_aznc959mhk78" w:id="88"/>
      <w:bookmarkEnd w:id="88"/>
      <w:r w:rsidDel="00000000" w:rsidR="00000000" w:rsidRPr="00000000">
        <w:rPr>
          <w:b w:val="1"/>
          <w:sz w:val="22"/>
          <w:szCs w:val="22"/>
          <w:rtl w:val="0"/>
        </w:rPr>
        <w:t xml:space="preserve">5.2 Conclusions</w:t>
      </w:r>
    </w:p>
    <w:p w:rsidR="00000000" w:rsidDel="00000000" w:rsidP="00000000" w:rsidRDefault="00000000" w:rsidRPr="00000000" w14:paraId="000005B5">
      <w:pPr>
        <w:spacing w:after="240" w:before="240" w:line="480" w:lineRule="auto"/>
        <w:jc w:val="both"/>
        <w:rPr/>
      </w:pPr>
      <w:r w:rsidDel="00000000" w:rsidR="00000000" w:rsidRPr="00000000">
        <w:rPr>
          <w:rtl w:val="0"/>
        </w:rPr>
        <w:t xml:space="preserve">Based on the findings of the study, the following conclusions were drawn:</w:t>
      </w:r>
    </w:p>
    <w:p w:rsidR="00000000" w:rsidDel="00000000" w:rsidP="00000000" w:rsidRDefault="00000000" w:rsidRPr="00000000" w14:paraId="000005B6">
      <w:pPr>
        <w:numPr>
          <w:ilvl w:val="0"/>
          <w:numId w:val="39"/>
        </w:numPr>
        <w:spacing w:after="0" w:afterAutospacing="0" w:before="240" w:line="480" w:lineRule="auto"/>
        <w:ind w:left="720" w:hanging="360"/>
        <w:jc w:val="both"/>
        <w:rPr/>
      </w:pPr>
      <w:r w:rsidDel="00000000" w:rsidR="00000000" w:rsidRPr="00000000">
        <w:rPr>
          <w:rtl w:val="0"/>
        </w:rPr>
        <w:t xml:space="preserve">The GoDavao application successfully addresses the most common transportation challenges faced by Davao City commuters through a reliable, secure, and easy-to-use ridesharing platform.</w:t>
      </w:r>
    </w:p>
    <w:p w:rsidR="00000000" w:rsidDel="00000000" w:rsidP="00000000" w:rsidRDefault="00000000" w:rsidRPr="00000000" w14:paraId="000005B7">
      <w:pPr>
        <w:numPr>
          <w:ilvl w:val="0"/>
          <w:numId w:val="39"/>
        </w:numPr>
        <w:spacing w:after="0" w:afterAutospacing="0" w:before="0" w:beforeAutospacing="0" w:line="480" w:lineRule="auto"/>
        <w:ind w:left="720" w:hanging="360"/>
        <w:jc w:val="both"/>
        <w:rPr/>
      </w:pPr>
      <w:r w:rsidDel="00000000" w:rsidR="00000000" w:rsidRPr="00000000">
        <w:rPr>
          <w:rtl w:val="0"/>
        </w:rPr>
        <w:t xml:space="preserve">The user interface and navigation system were designed and implemented according to modern usability standards, ensuring accessibility and smooth interaction for both passengers and drivers.</w:t>
      </w:r>
    </w:p>
    <w:p w:rsidR="00000000" w:rsidDel="00000000" w:rsidP="00000000" w:rsidRDefault="00000000" w:rsidRPr="00000000" w14:paraId="000005B8">
      <w:pPr>
        <w:numPr>
          <w:ilvl w:val="0"/>
          <w:numId w:val="39"/>
        </w:numPr>
        <w:spacing w:after="0" w:afterAutospacing="0" w:before="0" w:beforeAutospacing="0" w:line="480" w:lineRule="auto"/>
        <w:ind w:left="720" w:hanging="360"/>
        <w:jc w:val="both"/>
        <w:rPr/>
      </w:pPr>
      <w:r w:rsidDel="00000000" w:rsidR="00000000" w:rsidRPr="00000000">
        <w:rPr>
          <w:rtl w:val="0"/>
        </w:rPr>
        <w:t xml:space="preserve">The integration of map-based navigation and geolocation services effectively provided accurate, real-time location tracking, supporting efficient pickup and drop-off coordination.</w:t>
      </w:r>
    </w:p>
    <w:p w:rsidR="00000000" w:rsidDel="00000000" w:rsidP="00000000" w:rsidRDefault="00000000" w:rsidRPr="00000000" w14:paraId="000005B9">
      <w:pPr>
        <w:numPr>
          <w:ilvl w:val="0"/>
          <w:numId w:val="39"/>
        </w:numPr>
        <w:spacing w:after="0" w:afterAutospacing="0" w:before="0" w:beforeAutospacing="0" w:line="480" w:lineRule="auto"/>
        <w:ind w:left="720" w:hanging="360"/>
        <w:jc w:val="both"/>
        <w:rPr/>
      </w:pPr>
      <w:r w:rsidDel="00000000" w:rsidR="00000000" w:rsidRPr="00000000">
        <w:rPr>
          <w:rtl w:val="0"/>
        </w:rPr>
        <w:t xml:space="preserve">The results of the UAT and SUS confirmed that GoDavao meets international software quality standards under ISO/IEC 25010, exhibiting </w:t>
      </w:r>
      <w:r w:rsidDel="00000000" w:rsidR="00000000" w:rsidRPr="00000000">
        <w:rPr>
          <w:i w:val="1"/>
          <w:rtl w:val="0"/>
        </w:rPr>
        <w:t xml:space="preserve">Excellent</w:t>
      </w:r>
      <w:r w:rsidDel="00000000" w:rsidR="00000000" w:rsidRPr="00000000">
        <w:rPr>
          <w:rtl w:val="0"/>
        </w:rPr>
        <w:t xml:space="preserve"> ratings in functionality, usability, and performance.</w:t>
      </w:r>
    </w:p>
    <w:p w:rsidR="00000000" w:rsidDel="00000000" w:rsidP="00000000" w:rsidRDefault="00000000" w:rsidRPr="00000000" w14:paraId="000005BA">
      <w:pPr>
        <w:numPr>
          <w:ilvl w:val="0"/>
          <w:numId w:val="39"/>
        </w:numPr>
        <w:spacing w:after="0" w:afterAutospacing="0" w:before="0" w:beforeAutospacing="0" w:line="480" w:lineRule="auto"/>
        <w:ind w:left="720" w:hanging="360"/>
        <w:jc w:val="both"/>
        <w:rPr/>
      </w:pPr>
      <w:r w:rsidDel="00000000" w:rsidR="00000000" w:rsidRPr="00000000">
        <w:rPr>
          <w:rtl w:val="0"/>
        </w:rPr>
        <w:t xml:space="preserve">The high mean scores for </w:t>
      </w:r>
      <w:r w:rsidDel="00000000" w:rsidR="00000000" w:rsidRPr="00000000">
        <w:rPr>
          <w:i w:val="1"/>
          <w:rtl w:val="0"/>
        </w:rPr>
        <w:t xml:space="preserve">Perceived Usefulness</w:t>
      </w:r>
      <w:r w:rsidDel="00000000" w:rsidR="00000000" w:rsidRPr="00000000">
        <w:rPr>
          <w:rtl w:val="0"/>
        </w:rPr>
        <w:t xml:space="preserve"> and </w:t>
      </w:r>
      <w:r w:rsidDel="00000000" w:rsidR="00000000" w:rsidRPr="00000000">
        <w:rPr>
          <w:i w:val="1"/>
          <w:rtl w:val="0"/>
        </w:rPr>
        <w:t xml:space="preserve">Ease of Use</w:t>
      </w:r>
      <w:r w:rsidDel="00000000" w:rsidR="00000000" w:rsidRPr="00000000">
        <w:rPr>
          <w:rtl w:val="0"/>
        </w:rPr>
        <w:t xml:space="preserve"> under the Technology Acceptance Model (TAM) validate that users found the system beneficial, efficient, and worth adopting.</w:t>
      </w:r>
    </w:p>
    <w:p w:rsidR="00000000" w:rsidDel="00000000" w:rsidP="00000000" w:rsidRDefault="00000000" w:rsidRPr="00000000" w14:paraId="000005BB">
      <w:pPr>
        <w:numPr>
          <w:ilvl w:val="0"/>
          <w:numId w:val="39"/>
        </w:numPr>
        <w:spacing w:after="240" w:before="0" w:beforeAutospacing="0" w:line="480" w:lineRule="auto"/>
        <w:ind w:left="720" w:hanging="360"/>
        <w:jc w:val="both"/>
        <w:rPr/>
      </w:pPr>
      <w:r w:rsidDel="00000000" w:rsidR="00000000" w:rsidRPr="00000000">
        <w:rPr>
          <w:rtl w:val="0"/>
        </w:rPr>
        <w:t xml:space="preserve">Overall, the GoDavao prototype achieved all its research and system objectives, demonstrating readiness for pilot deployment and potential expansion as a sustainable ridesharing solution for Davao City.</w:t>
      </w:r>
    </w:p>
    <w:p w:rsidR="00000000" w:rsidDel="00000000" w:rsidP="00000000" w:rsidRDefault="00000000" w:rsidRPr="00000000" w14:paraId="000005BC">
      <w:pPr>
        <w:spacing w:after="240" w:before="240" w:line="480" w:lineRule="auto"/>
        <w:jc w:val="both"/>
        <w:rPr/>
      </w:pPr>
      <w:r w:rsidDel="00000000" w:rsidR="00000000" w:rsidRPr="00000000">
        <w:rPr>
          <w:rtl w:val="0"/>
        </w:rPr>
        <w:t xml:space="preserve">These conclusions affirm that GoDavao is both a technical and social innovation, one that not only leverages information systems design but also addresses real-world urban mobility challenges through accessible technology.</w:t>
      </w:r>
    </w:p>
    <w:p w:rsidR="00000000" w:rsidDel="00000000" w:rsidP="00000000" w:rsidRDefault="00000000" w:rsidRPr="00000000" w14:paraId="000005BD">
      <w:pPr>
        <w:spacing w:line="480" w:lineRule="auto"/>
        <w:jc w:val="both"/>
        <w:rPr/>
      </w:pPr>
      <w:r w:rsidDel="00000000" w:rsidR="00000000" w:rsidRPr="00000000">
        <w:rPr>
          <w:rtl w:val="0"/>
        </w:rPr>
      </w:r>
    </w:p>
    <w:p w:rsidR="00000000" w:rsidDel="00000000" w:rsidP="00000000" w:rsidRDefault="00000000" w:rsidRPr="00000000" w14:paraId="000005BE">
      <w:pPr>
        <w:pStyle w:val="Heading2"/>
        <w:keepNext w:val="0"/>
        <w:keepLines w:val="0"/>
        <w:spacing w:after="80" w:line="480" w:lineRule="auto"/>
        <w:rPr>
          <w:b w:val="1"/>
          <w:sz w:val="22"/>
          <w:szCs w:val="22"/>
        </w:rPr>
      </w:pPr>
      <w:bookmarkStart w:colFirst="0" w:colLast="0" w:name="_xm3gmjlbcdwg" w:id="89"/>
      <w:bookmarkEnd w:id="89"/>
      <w:r w:rsidDel="00000000" w:rsidR="00000000" w:rsidRPr="00000000">
        <w:rPr>
          <w:b w:val="1"/>
          <w:sz w:val="22"/>
          <w:szCs w:val="22"/>
          <w:rtl w:val="0"/>
        </w:rPr>
        <w:t xml:space="preserve">5.3 Recommendations</w:t>
      </w:r>
    </w:p>
    <w:p w:rsidR="00000000" w:rsidDel="00000000" w:rsidP="00000000" w:rsidRDefault="00000000" w:rsidRPr="00000000" w14:paraId="000005BF">
      <w:pPr>
        <w:spacing w:after="240" w:before="240" w:line="480" w:lineRule="auto"/>
        <w:jc w:val="both"/>
        <w:rPr/>
      </w:pPr>
      <w:r w:rsidDel="00000000" w:rsidR="00000000" w:rsidRPr="00000000">
        <w:rPr>
          <w:rtl w:val="0"/>
        </w:rPr>
        <w:t xml:space="preserve">In light of the study’s findings and validated results, the following recommendations are proposed to further enhance GoDavao’s effectiveness and long-term sustainability. These recommendations are not intended as corrections but as </w:t>
      </w:r>
      <w:r w:rsidDel="00000000" w:rsidR="00000000" w:rsidRPr="00000000">
        <w:rPr>
          <w:i w:val="1"/>
          <w:rtl w:val="0"/>
        </w:rPr>
        <w:t xml:space="preserve">strategic enhancements</w:t>
      </w:r>
      <w:r w:rsidDel="00000000" w:rsidR="00000000" w:rsidRPr="00000000">
        <w:rPr>
          <w:rtl w:val="0"/>
        </w:rPr>
        <w:t xml:space="preserve"> to build upon the project’s success.</w:t>
      </w:r>
    </w:p>
    <w:p w:rsidR="00000000" w:rsidDel="00000000" w:rsidP="00000000" w:rsidRDefault="00000000" w:rsidRPr="00000000" w14:paraId="000005C0">
      <w:pPr>
        <w:numPr>
          <w:ilvl w:val="0"/>
          <w:numId w:val="5"/>
        </w:numPr>
        <w:spacing w:after="0" w:afterAutospacing="0" w:before="240" w:line="480" w:lineRule="auto"/>
        <w:ind w:left="720" w:hanging="360"/>
        <w:jc w:val="both"/>
        <w:rPr/>
      </w:pPr>
      <w:r w:rsidDel="00000000" w:rsidR="00000000" w:rsidRPr="00000000">
        <w:rPr>
          <w:b w:val="1"/>
          <w:rtl w:val="0"/>
        </w:rPr>
        <w:t xml:space="preserve">Pilot Deployment and Field Evaluation.</w:t>
        <w:br w:type="textWrapping"/>
      </w:r>
      <w:r w:rsidDel="00000000" w:rsidR="00000000" w:rsidRPr="00000000">
        <w:rPr>
          <w:rtl w:val="0"/>
        </w:rPr>
        <w:t xml:space="preserve">Conduct an extended pilot implementation involving actual commuters and drivers across multiple districts in Davao City to validate performance under real-world conditions. Data gathered from this phase can support system optimization and scalability planning.</w:t>
      </w:r>
    </w:p>
    <w:p w:rsidR="00000000" w:rsidDel="00000000" w:rsidP="00000000" w:rsidRDefault="00000000" w:rsidRPr="00000000" w14:paraId="000005C1">
      <w:pPr>
        <w:numPr>
          <w:ilvl w:val="0"/>
          <w:numId w:val="5"/>
        </w:numPr>
        <w:spacing w:after="0" w:afterAutospacing="0" w:before="0" w:beforeAutospacing="0" w:line="480" w:lineRule="auto"/>
        <w:ind w:left="720" w:hanging="360"/>
        <w:jc w:val="both"/>
        <w:rPr/>
      </w:pPr>
      <w:r w:rsidDel="00000000" w:rsidR="00000000" w:rsidRPr="00000000">
        <w:rPr>
          <w:b w:val="1"/>
          <w:rtl w:val="0"/>
        </w:rPr>
        <w:t xml:space="preserve">Integration with Local Transport Systems.</w:t>
        <w:br w:type="textWrapping"/>
      </w:r>
      <w:r w:rsidDel="00000000" w:rsidR="00000000" w:rsidRPr="00000000">
        <w:rPr>
          <w:rtl w:val="0"/>
        </w:rPr>
        <w:t xml:space="preserve">Collaborate with local government units (LGUs), transport cooperatives, and traffic management offices to align GoDavao with Davao City’s smart transport initiatives. Such partnerships can facilitate interoperability and improve route coverage.</w:t>
      </w:r>
    </w:p>
    <w:p w:rsidR="00000000" w:rsidDel="00000000" w:rsidP="00000000" w:rsidRDefault="00000000" w:rsidRPr="00000000" w14:paraId="000005C2">
      <w:pPr>
        <w:numPr>
          <w:ilvl w:val="0"/>
          <w:numId w:val="5"/>
        </w:numPr>
        <w:spacing w:after="0" w:afterAutospacing="0" w:before="0" w:beforeAutospacing="0" w:line="480" w:lineRule="auto"/>
        <w:ind w:left="720" w:hanging="360"/>
        <w:jc w:val="both"/>
        <w:rPr/>
      </w:pPr>
      <w:r w:rsidDel="00000000" w:rsidR="00000000" w:rsidRPr="00000000">
        <w:rPr>
          <w:b w:val="1"/>
          <w:rtl w:val="0"/>
        </w:rPr>
        <w:t xml:space="preserve">Advanced Data Analytics and Pricing Optimization.</w:t>
        <w:br w:type="textWrapping"/>
      </w:r>
      <w:r w:rsidDel="00000000" w:rsidR="00000000" w:rsidRPr="00000000">
        <w:rPr>
          <w:rtl w:val="0"/>
        </w:rPr>
        <w:t xml:space="preserve">Develop analytics dashboards for monitoring usage trends, demand clustering, and trip success rates. Implement dynamic pricing mechanisms to promote ride-sharing efficiency and fare fairness.</w:t>
      </w:r>
    </w:p>
    <w:p w:rsidR="00000000" w:rsidDel="00000000" w:rsidP="00000000" w:rsidRDefault="00000000" w:rsidRPr="00000000" w14:paraId="000005C3">
      <w:pPr>
        <w:numPr>
          <w:ilvl w:val="0"/>
          <w:numId w:val="5"/>
        </w:numPr>
        <w:spacing w:after="0" w:afterAutospacing="0" w:before="0" w:beforeAutospacing="0" w:line="480" w:lineRule="auto"/>
        <w:ind w:left="720" w:hanging="360"/>
        <w:jc w:val="both"/>
        <w:rPr/>
      </w:pPr>
      <w:r w:rsidDel="00000000" w:rsidR="00000000" w:rsidRPr="00000000">
        <w:rPr>
          <w:b w:val="1"/>
          <w:rtl w:val="0"/>
        </w:rPr>
        <w:t xml:space="preserve">Inclusion and Accessibility Features.</w:t>
        <w:br w:type="textWrapping"/>
      </w:r>
      <w:r w:rsidDel="00000000" w:rsidR="00000000" w:rsidRPr="00000000">
        <w:rPr>
          <w:rtl w:val="0"/>
        </w:rPr>
        <w:t xml:space="preserve">Add features supporting elderly and differently-abled users, such as larger interface elements, contrast modes, and optional voice navigation. This ensures equitable usability across all commuter demographics.</w:t>
      </w:r>
    </w:p>
    <w:p w:rsidR="00000000" w:rsidDel="00000000" w:rsidP="00000000" w:rsidRDefault="00000000" w:rsidRPr="00000000" w14:paraId="000005C4">
      <w:pPr>
        <w:numPr>
          <w:ilvl w:val="0"/>
          <w:numId w:val="5"/>
        </w:numPr>
        <w:spacing w:after="0" w:afterAutospacing="0" w:before="0" w:beforeAutospacing="0" w:line="480" w:lineRule="auto"/>
        <w:ind w:left="720" w:hanging="360"/>
        <w:jc w:val="both"/>
        <w:rPr/>
      </w:pPr>
      <w:r w:rsidDel="00000000" w:rsidR="00000000" w:rsidRPr="00000000">
        <w:rPr>
          <w:b w:val="1"/>
          <w:rtl w:val="0"/>
        </w:rPr>
        <w:t xml:space="preserve">Continuous System Monitoring and User Feedback.</w:t>
        <w:br w:type="textWrapping"/>
      </w:r>
      <w:r w:rsidDel="00000000" w:rsidR="00000000" w:rsidRPr="00000000">
        <w:rPr>
          <w:rtl w:val="0"/>
        </w:rPr>
        <w:t xml:space="preserve">Maintain iterative development cycles through regular updates, bug tracking, and post-deployment surveys. Continuous SUS testing and usability evaluations will sustain GoDavao’s alignment with ISO/IEC 25010 standards.</w:t>
      </w:r>
    </w:p>
    <w:p w:rsidR="00000000" w:rsidDel="00000000" w:rsidP="00000000" w:rsidRDefault="00000000" w:rsidRPr="00000000" w14:paraId="000005C5">
      <w:pPr>
        <w:numPr>
          <w:ilvl w:val="0"/>
          <w:numId w:val="5"/>
        </w:numPr>
        <w:spacing w:after="240" w:before="0" w:beforeAutospacing="0" w:line="480" w:lineRule="auto"/>
        <w:ind w:left="720" w:hanging="360"/>
        <w:jc w:val="both"/>
        <w:rPr/>
      </w:pPr>
      <w:r w:rsidDel="00000000" w:rsidR="00000000" w:rsidRPr="00000000">
        <w:rPr>
          <w:b w:val="1"/>
          <w:rtl w:val="0"/>
        </w:rPr>
        <w:t xml:space="preserve">Academic and Entrepreneurial Collaboration.</w:t>
        <w:br w:type="textWrapping"/>
      </w:r>
      <w:r w:rsidDel="00000000" w:rsidR="00000000" w:rsidRPr="00000000">
        <w:rPr>
          <w:rtl w:val="0"/>
        </w:rPr>
        <w:t xml:space="preserve">Encourage partnerships between academic institutions and technopreneurs to further develop GoDavao as a replicable model for localized, data-driven ridesharing systems in other Philippine cities.</w:t>
        <w:br w:type="textWrapping"/>
      </w:r>
    </w:p>
    <w:p w:rsidR="00000000" w:rsidDel="00000000" w:rsidP="00000000" w:rsidRDefault="00000000" w:rsidRPr="00000000" w14:paraId="000005C6">
      <w:pPr>
        <w:spacing w:after="240" w:before="240" w:line="480" w:lineRule="auto"/>
        <w:jc w:val="both"/>
        <w:rPr/>
      </w:pPr>
      <w:r w:rsidDel="00000000" w:rsidR="00000000" w:rsidRPr="00000000">
        <w:rPr>
          <w:rtl w:val="0"/>
        </w:rPr>
        <w:t xml:space="preserve">In conclusion, the GoDavao project demonstrated the successful application of information systems design principles in solving real-world transportation problems. It stands as a validated and user-accepted prototype that merges technical functionality with social impact. Through its continued development, GoDavao has the potential to serve as a cornerstone for intelligent, community-centered mobility solutions in the Philippines.</w:t>
      </w:r>
    </w:p>
    <w:p w:rsidR="00000000" w:rsidDel="00000000" w:rsidP="00000000" w:rsidRDefault="00000000" w:rsidRPr="00000000" w14:paraId="000005C7">
      <w:pPr>
        <w:spacing w:after="240" w:before="240" w:line="480" w:lineRule="auto"/>
        <w:rPr/>
      </w:pPr>
      <w:r w:rsidDel="00000000" w:rsidR="00000000" w:rsidRPr="00000000">
        <w:rPr>
          <w:rtl w:val="0"/>
        </w:rPr>
      </w:r>
    </w:p>
    <w:p w:rsidR="00000000" w:rsidDel="00000000" w:rsidP="00000000" w:rsidRDefault="00000000" w:rsidRPr="00000000" w14:paraId="000005C8">
      <w:pPr>
        <w:spacing w:after="240" w:before="240" w:line="480" w:lineRule="auto"/>
        <w:rPr/>
      </w:pPr>
      <w:r w:rsidDel="00000000" w:rsidR="00000000" w:rsidRPr="00000000">
        <w:rPr>
          <w:rtl w:val="0"/>
        </w:rPr>
      </w:r>
    </w:p>
    <w:p w:rsidR="00000000" w:rsidDel="00000000" w:rsidP="00000000" w:rsidRDefault="00000000" w:rsidRPr="00000000" w14:paraId="000005C9">
      <w:pPr>
        <w:spacing w:after="240" w:before="240" w:line="480" w:lineRule="auto"/>
        <w:rPr/>
      </w:pPr>
      <w:r w:rsidDel="00000000" w:rsidR="00000000" w:rsidRPr="00000000">
        <w:rPr>
          <w:rtl w:val="0"/>
        </w:rPr>
      </w:r>
    </w:p>
    <w:p w:rsidR="00000000" w:rsidDel="00000000" w:rsidP="00000000" w:rsidRDefault="00000000" w:rsidRPr="00000000" w14:paraId="000005CA">
      <w:pPr>
        <w:spacing w:after="240" w:before="240" w:line="480" w:lineRule="auto"/>
        <w:rPr/>
      </w:pPr>
      <w:r w:rsidDel="00000000" w:rsidR="00000000" w:rsidRPr="00000000">
        <w:rPr>
          <w:rtl w:val="0"/>
        </w:rPr>
      </w:r>
    </w:p>
    <w:p w:rsidR="00000000" w:rsidDel="00000000" w:rsidP="00000000" w:rsidRDefault="00000000" w:rsidRPr="00000000" w14:paraId="000005CB">
      <w:pPr>
        <w:spacing w:after="240" w:before="240" w:line="480" w:lineRule="auto"/>
        <w:rPr/>
      </w:pPr>
      <w:r w:rsidDel="00000000" w:rsidR="00000000" w:rsidRPr="00000000">
        <w:rPr>
          <w:rtl w:val="0"/>
        </w:rPr>
      </w:r>
    </w:p>
    <w:p w:rsidR="00000000" w:rsidDel="00000000" w:rsidP="00000000" w:rsidRDefault="00000000" w:rsidRPr="00000000" w14:paraId="000005CC">
      <w:pPr>
        <w:spacing w:after="240" w:before="240" w:line="480" w:lineRule="auto"/>
        <w:rPr/>
      </w:pPr>
      <w:r w:rsidDel="00000000" w:rsidR="00000000" w:rsidRPr="00000000">
        <w:rPr>
          <w:rtl w:val="0"/>
        </w:rPr>
      </w:r>
    </w:p>
    <w:p w:rsidR="00000000" w:rsidDel="00000000" w:rsidP="00000000" w:rsidRDefault="00000000" w:rsidRPr="00000000" w14:paraId="000005CD">
      <w:pPr>
        <w:spacing w:after="240" w:before="240" w:line="480" w:lineRule="auto"/>
        <w:rPr/>
      </w:pPr>
      <w:r w:rsidDel="00000000" w:rsidR="00000000" w:rsidRPr="00000000">
        <w:rPr>
          <w:rtl w:val="0"/>
        </w:rPr>
      </w:r>
    </w:p>
    <w:p w:rsidR="00000000" w:rsidDel="00000000" w:rsidP="00000000" w:rsidRDefault="00000000" w:rsidRPr="00000000" w14:paraId="000005CE">
      <w:pPr>
        <w:spacing w:after="240" w:before="240" w:line="480" w:lineRule="auto"/>
        <w:rPr/>
      </w:pPr>
      <w:r w:rsidDel="00000000" w:rsidR="00000000" w:rsidRPr="00000000">
        <w:rPr>
          <w:rtl w:val="0"/>
        </w:rPr>
      </w:r>
    </w:p>
    <w:p w:rsidR="00000000" w:rsidDel="00000000" w:rsidP="00000000" w:rsidRDefault="00000000" w:rsidRPr="00000000" w14:paraId="000005CF">
      <w:pPr>
        <w:spacing w:after="240" w:before="240" w:line="480" w:lineRule="auto"/>
        <w:rPr/>
      </w:pPr>
      <w:r w:rsidDel="00000000" w:rsidR="00000000" w:rsidRPr="00000000">
        <w:rPr>
          <w:rtl w:val="0"/>
        </w:rPr>
      </w:r>
    </w:p>
    <w:p w:rsidR="00000000" w:rsidDel="00000000" w:rsidP="00000000" w:rsidRDefault="00000000" w:rsidRPr="00000000" w14:paraId="000005D0">
      <w:pPr>
        <w:pStyle w:val="Heading2"/>
        <w:spacing w:after="240" w:before="240" w:line="480" w:lineRule="auto"/>
        <w:rPr/>
      </w:pPr>
      <w:bookmarkStart w:colFirst="0" w:colLast="0" w:name="_b75nd3h9maxe" w:id="90"/>
      <w:bookmarkEnd w:id="90"/>
      <w:r w:rsidDel="00000000" w:rsidR="00000000" w:rsidRPr="00000000">
        <w:rPr>
          <w:rtl w:val="0"/>
        </w:rPr>
        <w:t xml:space="preserve">Appendix</w:t>
      </w:r>
    </w:p>
    <w:p w:rsidR="00000000" w:rsidDel="00000000" w:rsidP="00000000" w:rsidRDefault="00000000" w:rsidRPr="00000000" w14:paraId="000005D1">
      <w:pPr>
        <w:spacing w:line="480" w:lineRule="auto"/>
        <w:jc w:val="center"/>
        <w:rPr>
          <w:b w:val="1"/>
        </w:rPr>
      </w:pPr>
      <w:r w:rsidDel="00000000" w:rsidR="00000000" w:rsidRPr="00000000">
        <w:rPr>
          <w:b w:val="1"/>
          <w:rtl w:val="0"/>
        </w:rPr>
        <w:t xml:space="preserve">Appendix A</w:t>
      </w:r>
    </w:p>
    <w:p w:rsidR="00000000" w:rsidDel="00000000" w:rsidP="00000000" w:rsidRDefault="00000000" w:rsidRPr="00000000" w14:paraId="000005D2">
      <w:pPr>
        <w:spacing w:line="480" w:lineRule="auto"/>
        <w:jc w:val="center"/>
        <w:rPr/>
      </w:pPr>
      <w:r w:rsidDel="00000000" w:rsidR="00000000" w:rsidRPr="00000000">
        <w:rPr>
          <w:rtl w:val="0"/>
        </w:rPr>
        <w:t xml:space="preserve">Usability Acceptance Testing(UAT) Questions - Driver</w:t>
      </w:r>
    </w:p>
    <w:tbl>
      <w:tblPr>
        <w:tblStyle w:val="Table25"/>
        <w:tblW w:w="10740.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1275"/>
        <w:gridCol w:w="2355"/>
        <w:gridCol w:w="3240"/>
        <w:gridCol w:w="2910"/>
        <w:tblGridChange w:id="0">
          <w:tblGrid>
            <w:gridCol w:w="960"/>
            <w:gridCol w:w="1275"/>
            <w:gridCol w:w="2355"/>
            <w:gridCol w:w="3240"/>
            <w:gridCol w:w="2910"/>
          </w:tblGrid>
        </w:tblGridChange>
      </w:tblGrid>
      <w:tr>
        <w:trPr>
          <w:cantSplit w:val="0"/>
          <w:trHeight w:val="585" w:hRule="atLeast"/>
          <w:tblHeader w:val="0"/>
        </w:trPr>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5D3">
            <w:pPr>
              <w:widowControl w:val="0"/>
              <w:spacing w:line="480" w:lineRule="auto"/>
              <w:jc w:val="both"/>
              <w:rPr/>
            </w:pPr>
            <w:r w:rsidDel="00000000" w:rsidR="00000000" w:rsidRPr="00000000">
              <w:rPr>
                <w:b w:val="1"/>
                <w:rtl w:val="0"/>
              </w:rPr>
              <w:t xml:space="preserve">Test Case 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5D4">
            <w:pPr>
              <w:widowControl w:val="0"/>
              <w:spacing w:line="480" w:lineRule="auto"/>
              <w:jc w:val="both"/>
              <w:rPr/>
            </w:pPr>
            <w:r w:rsidDel="00000000" w:rsidR="00000000" w:rsidRPr="00000000">
              <w:rPr>
                <w:b w:val="1"/>
                <w:rtl w:val="0"/>
              </w:rPr>
              <w:t xml:space="preserve">Feature / Module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5D5">
            <w:pPr>
              <w:widowControl w:val="0"/>
              <w:spacing w:line="480" w:lineRule="auto"/>
              <w:jc w:val="both"/>
              <w:rPr/>
            </w:pPr>
            <w:r w:rsidDel="00000000" w:rsidR="00000000" w:rsidRPr="00000000">
              <w:rPr>
                <w:b w:val="1"/>
                <w:rtl w:val="0"/>
              </w:rPr>
              <w:t xml:space="preserve">Test Steps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5D6">
            <w:pPr>
              <w:widowControl w:val="0"/>
              <w:spacing w:line="480" w:lineRule="auto"/>
              <w:jc w:val="both"/>
              <w:rPr/>
            </w:pPr>
            <w:r w:rsidDel="00000000" w:rsidR="00000000" w:rsidRPr="00000000">
              <w:rPr>
                <w:b w:val="1"/>
                <w:rtl w:val="0"/>
              </w:rPr>
              <w:t xml:space="preserve">Expected Result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5D7">
            <w:pPr>
              <w:widowControl w:val="0"/>
              <w:spacing w:line="480" w:lineRule="auto"/>
              <w:jc w:val="both"/>
              <w:rPr/>
            </w:pPr>
            <w:r w:rsidDel="00000000" w:rsidR="00000000" w:rsidRPr="00000000">
              <w:rPr>
                <w:b w:val="1"/>
                <w:rtl w:val="0"/>
              </w:rPr>
              <w:t xml:space="preserve">Standard / Reference</w:t>
            </w:r>
            <w:r w:rsidDel="00000000" w:rsidR="00000000" w:rsidRPr="00000000">
              <w:rPr>
                <w:rtl w:val="0"/>
              </w:rPr>
            </w:r>
          </w:p>
        </w:tc>
      </w:tr>
      <w:tr>
        <w:trPr>
          <w:cantSplit w:val="0"/>
          <w:trHeight w:val="585" w:hRule="atLeast"/>
          <w:tblHeader w:val="0"/>
        </w:trPr>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5D8">
            <w:pPr>
              <w:widowControl w:val="0"/>
              <w:spacing w:line="480" w:lineRule="auto"/>
              <w:jc w:val="both"/>
              <w:rPr/>
            </w:pPr>
            <w:r w:rsidDel="00000000" w:rsidR="00000000" w:rsidRPr="00000000">
              <w:rPr>
                <w:rtl w:val="0"/>
              </w:rPr>
              <w:t xml:space="preserve">D-TC01</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5D9">
            <w:pPr>
              <w:widowControl w:val="0"/>
              <w:spacing w:line="480" w:lineRule="auto"/>
              <w:jc w:val="both"/>
              <w:rPr/>
            </w:pPr>
            <w:r w:rsidDel="00000000" w:rsidR="00000000" w:rsidRPr="00000000">
              <w:rPr>
                <w:rtl w:val="0"/>
              </w:rPr>
              <w:t xml:space="preserve">Driver Registration &amp; Login</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5DA">
            <w:pPr>
              <w:widowControl w:val="0"/>
              <w:spacing w:line="480" w:lineRule="auto"/>
              <w:jc w:val="both"/>
              <w:rPr/>
            </w:pPr>
            <w:r w:rsidDel="00000000" w:rsidR="00000000" w:rsidRPr="00000000">
              <w:rPr>
                <w:rtl w:val="0"/>
              </w:rPr>
              <w:t xml:space="preserve">1. Register as driver.</w:t>
            </w:r>
          </w:p>
          <w:p w:rsidR="00000000" w:rsidDel="00000000" w:rsidP="00000000" w:rsidRDefault="00000000" w:rsidRPr="00000000" w14:paraId="000005DB">
            <w:pPr>
              <w:widowControl w:val="0"/>
              <w:spacing w:line="480" w:lineRule="auto"/>
              <w:jc w:val="both"/>
              <w:rPr/>
            </w:pPr>
            <w:r w:rsidDel="00000000" w:rsidR="00000000" w:rsidRPr="00000000">
              <w:rPr>
                <w:rtl w:val="0"/>
              </w:rPr>
              <w:t xml:space="preserve">2. Log in with valid credentials.</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5DC">
            <w:pPr>
              <w:widowControl w:val="0"/>
              <w:spacing w:line="480" w:lineRule="auto"/>
              <w:jc w:val="both"/>
              <w:rPr/>
            </w:pPr>
            <w:r w:rsidDel="00000000" w:rsidR="00000000" w:rsidRPr="00000000">
              <w:rPr>
                <w:rtl w:val="0"/>
              </w:rPr>
              <w:t xml:space="preserve">The system authenticates the driver and loads the appropriate dashboard.</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5DD">
            <w:pPr>
              <w:widowControl w:val="0"/>
              <w:spacing w:line="480" w:lineRule="auto"/>
              <w:jc w:val="both"/>
              <w:rPr/>
            </w:pPr>
            <w:r w:rsidDel="00000000" w:rsidR="00000000" w:rsidRPr="00000000">
              <w:rPr>
                <w:rtl w:val="0"/>
              </w:rPr>
              <w:t xml:space="preserve">ISO/IEC 25010 (Usability); IEEE 829-2008</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5DE">
            <w:pPr>
              <w:widowControl w:val="0"/>
              <w:spacing w:line="480" w:lineRule="auto"/>
              <w:jc w:val="both"/>
              <w:rPr/>
            </w:pPr>
            <w:r w:rsidDel="00000000" w:rsidR="00000000" w:rsidRPr="00000000">
              <w:rPr>
                <w:rtl w:val="0"/>
              </w:rPr>
              <w:t xml:space="preserve">D-TC02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5DF">
            <w:pPr>
              <w:widowControl w:val="0"/>
              <w:spacing w:line="480" w:lineRule="auto"/>
              <w:jc w:val="both"/>
              <w:rPr/>
            </w:pPr>
            <w:r w:rsidDel="00000000" w:rsidR="00000000" w:rsidRPr="00000000">
              <w:rPr>
                <w:rtl w:val="0"/>
              </w:rPr>
              <w:t xml:space="preserve">Route Creation &amp; Publication</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5E0">
            <w:pPr>
              <w:widowControl w:val="0"/>
              <w:spacing w:line="480" w:lineRule="auto"/>
              <w:jc w:val="both"/>
              <w:rPr/>
            </w:pPr>
            <w:r w:rsidDel="00000000" w:rsidR="00000000" w:rsidRPr="00000000">
              <w:rPr>
                <w:rtl w:val="0"/>
              </w:rPr>
              <w:t xml:space="preserve">1. Set route start and end points.2. Save route.</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5E1">
            <w:pPr>
              <w:widowControl w:val="0"/>
              <w:spacing w:line="480" w:lineRule="auto"/>
              <w:jc w:val="both"/>
              <w:rPr/>
            </w:pPr>
            <w:r w:rsidDel="00000000" w:rsidR="00000000" w:rsidRPr="00000000">
              <w:rPr>
                <w:rtl w:val="0"/>
              </w:rPr>
              <w:t xml:space="preserve">The defined route is successfully stored and displayed under “My Routes.”</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5E2">
            <w:pPr>
              <w:widowControl w:val="0"/>
              <w:spacing w:line="480" w:lineRule="auto"/>
              <w:jc w:val="both"/>
              <w:rPr/>
            </w:pPr>
            <w:r w:rsidDel="00000000" w:rsidR="00000000" w:rsidRPr="00000000">
              <w:rPr>
                <w:rtl w:val="0"/>
              </w:rPr>
              <w:t xml:space="preserve">Pressman &amp; Maxim (2015); ISO/IEC 25010</w:t>
            </w:r>
          </w:p>
        </w:tc>
      </w:tr>
      <w:tr>
        <w:trPr>
          <w:cantSplit w:val="0"/>
          <w:trHeight w:val="585" w:hRule="atLeast"/>
          <w:tblHeader w:val="0"/>
        </w:trPr>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5E3">
            <w:pPr>
              <w:widowControl w:val="0"/>
              <w:spacing w:line="480" w:lineRule="auto"/>
              <w:jc w:val="both"/>
              <w:rPr/>
            </w:pPr>
            <w:r w:rsidDel="00000000" w:rsidR="00000000" w:rsidRPr="00000000">
              <w:rPr>
                <w:rtl w:val="0"/>
              </w:rPr>
              <w:t xml:space="preserve">D-TC03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5E4">
            <w:pPr>
              <w:widowControl w:val="0"/>
              <w:spacing w:line="480" w:lineRule="auto"/>
              <w:jc w:val="both"/>
              <w:rPr/>
            </w:pPr>
            <w:r w:rsidDel="00000000" w:rsidR="00000000" w:rsidRPr="00000000">
              <w:rPr>
                <w:rtl w:val="0"/>
              </w:rPr>
              <w:t xml:space="preserve">Ride Request Notification</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5E5">
            <w:pPr>
              <w:widowControl w:val="0"/>
              <w:spacing w:line="480" w:lineRule="auto"/>
              <w:jc w:val="both"/>
              <w:rPr/>
            </w:pPr>
            <w:r w:rsidDel="00000000" w:rsidR="00000000" w:rsidRPr="00000000">
              <w:rPr>
                <w:rtl w:val="0"/>
              </w:rPr>
              <w:t xml:space="preserve">1. Stay online with active route.</w:t>
            </w:r>
          </w:p>
          <w:p w:rsidR="00000000" w:rsidDel="00000000" w:rsidP="00000000" w:rsidRDefault="00000000" w:rsidRPr="00000000" w14:paraId="000005E6">
            <w:pPr>
              <w:widowControl w:val="0"/>
              <w:spacing w:line="480" w:lineRule="auto"/>
              <w:jc w:val="both"/>
              <w:rPr/>
            </w:pPr>
            <w:r w:rsidDel="00000000" w:rsidR="00000000" w:rsidRPr="00000000">
              <w:rPr>
                <w:rtl w:val="0"/>
              </w:rPr>
              <w:t xml:space="preserve">2. Wait for passenger request.</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5E7">
            <w:pPr>
              <w:widowControl w:val="0"/>
              <w:spacing w:line="480" w:lineRule="auto"/>
              <w:jc w:val="both"/>
              <w:rPr/>
            </w:pPr>
            <w:r w:rsidDel="00000000" w:rsidR="00000000" w:rsidRPr="00000000">
              <w:rPr>
                <w:rtl w:val="0"/>
              </w:rPr>
              <w:t xml:space="preserve">The system notifies the driver promptly when a compatible passenger request is found.</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5E8">
            <w:pPr>
              <w:widowControl w:val="0"/>
              <w:spacing w:line="480" w:lineRule="auto"/>
              <w:jc w:val="both"/>
              <w:rPr/>
            </w:pPr>
            <w:r w:rsidDel="00000000" w:rsidR="00000000" w:rsidRPr="00000000">
              <w:rPr>
                <w:rtl w:val="0"/>
              </w:rPr>
              <w:t xml:space="preserve">ISO/IEC 25010 (Performance/Responsiveness)</w:t>
            </w:r>
          </w:p>
        </w:tc>
      </w:tr>
      <w:tr>
        <w:trPr>
          <w:cantSplit w:val="0"/>
          <w:trHeight w:val="585" w:hRule="atLeast"/>
          <w:tblHeader w:val="0"/>
        </w:trPr>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5E9">
            <w:pPr>
              <w:widowControl w:val="0"/>
              <w:spacing w:line="480" w:lineRule="auto"/>
              <w:jc w:val="both"/>
              <w:rPr/>
            </w:pPr>
            <w:r w:rsidDel="00000000" w:rsidR="00000000" w:rsidRPr="00000000">
              <w:rPr>
                <w:rtl w:val="0"/>
              </w:rPr>
              <w:t xml:space="preserve">D-TC04</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5EA">
            <w:pPr>
              <w:widowControl w:val="0"/>
              <w:spacing w:line="480" w:lineRule="auto"/>
              <w:jc w:val="both"/>
              <w:rPr/>
            </w:pPr>
            <w:r w:rsidDel="00000000" w:rsidR="00000000" w:rsidRPr="00000000">
              <w:rPr>
                <w:rtl w:val="0"/>
              </w:rPr>
              <w:t xml:space="preserve">Ride Acceptance &amp; Matching</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5EB">
            <w:pPr>
              <w:widowControl w:val="0"/>
              <w:spacing w:line="480" w:lineRule="auto"/>
              <w:jc w:val="both"/>
              <w:rPr/>
            </w:pPr>
            <w:r w:rsidDel="00000000" w:rsidR="00000000" w:rsidRPr="00000000">
              <w:rPr>
                <w:rtl w:val="0"/>
              </w:rPr>
              <w:t xml:space="preserve">1. Accept incoming passenger request.</w:t>
            </w:r>
          </w:p>
          <w:p w:rsidR="00000000" w:rsidDel="00000000" w:rsidP="00000000" w:rsidRDefault="00000000" w:rsidRPr="00000000" w14:paraId="000005EC">
            <w:pPr>
              <w:widowControl w:val="0"/>
              <w:spacing w:line="480" w:lineRule="auto"/>
              <w:jc w:val="both"/>
              <w:rPr/>
            </w:pPr>
            <w:r w:rsidDel="00000000" w:rsidR="00000000" w:rsidRPr="00000000">
              <w:rPr>
                <w:rtl w:val="0"/>
              </w:rPr>
              <w:t xml:space="preserve">2. Confirm trip start.</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5ED">
            <w:pPr>
              <w:widowControl w:val="0"/>
              <w:spacing w:line="480" w:lineRule="auto"/>
              <w:jc w:val="both"/>
              <w:rPr/>
            </w:pPr>
            <w:r w:rsidDel="00000000" w:rsidR="00000000" w:rsidRPr="00000000">
              <w:rPr>
                <w:rtl w:val="0"/>
              </w:rPr>
              <w:t xml:space="preserve">The trip status changes accordingly and the ride begins as scheduled.</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5EE">
            <w:pPr>
              <w:widowControl w:val="0"/>
              <w:spacing w:line="480" w:lineRule="auto"/>
              <w:jc w:val="both"/>
              <w:rPr/>
            </w:pPr>
            <w:r w:rsidDel="00000000" w:rsidR="00000000" w:rsidRPr="00000000">
              <w:rPr>
                <w:rtl w:val="0"/>
              </w:rPr>
              <w:t xml:space="preserve">ISO/IEC 25010 (Reliability)</w:t>
            </w:r>
          </w:p>
        </w:tc>
      </w:tr>
      <w:tr>
        <w:trPr>
          <w:cantSplit w:val="0"/>
          <w:trHeight w:val="585" w:hRule="atLeast"/>
          <w:tblHeader w:val="0"/>
        </w:trPr>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5EF">
            <w:pPr>
              <w:widowControl w:val="0"/>
              <w:spacing w:line="480" w:lineRule="auto"/>
              <w:jc w:val="both"/>
              <w:rPr/>
            </w:pPr>
            <w:r w:rsidDel="00000000" w:rsidR="00000000" w:rsidRPr="00000000">
              <w:rPr>
                <w:rtl w:val="0"/>
              </w:rPr>
              <w:t xml:space="preserve">D-TC05</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5F0">
            <w:pPr>
              <w:widowControl w:val="0"/>
              <w:spacing w:line="480" w:lineRule="auto"/>
              <w:jc w:val="both"/>
              <w:rPr/>
            </w:pPr>
            <w:r w:rsidDel="00000000" w:rsidR="00000000" w:rsidRPr="00000000">
              <w:rPr>
                <w:rtl w:val="0"/>
              </w:rPr>
              <w:t xml:space="preserve">Real-Time GPS Tracking</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5F1">
            <w:pPr>
              <w:widowControl w:val="0"/>
              <w:spacing w:line="480" w:lineRule="auto"/>
              <w:jc w:val="both"/>
              <w:rPr/>
            </w:pPr>
            <w:r w:rsidDel="00000000" w:rsidR="00000000" w:rsidRPr="00000000">
              <w:rPr>
                <w:rtl w:val="0"/>
              </w:rPr>
              <w:t xml:space="preserve">1. Start ride and move device.</w:t>
            </w:r>
          </w:p>
          <w:p w:rsidR="00000000" w:rsidDel="00000000" w:rsidP="00000000" w:rsidRDefault="00000000" w:rsidRPr="00000000" w14:paraId="000005F2">
            <w:pPr>
              <w:widowControl w:val="0"/>
              <w:spacing w:line="480" w:lineRule="auto"/>
              <w:jc w:val="both"/>
              <w:rPr/>
            </w:pPr>
            <w:r w:rsidDel="00000000" w:rsidR="00000000" w:rsidRPr="00000000">
              <w:rPr>
                <w:rtl w:val="0"/>
              </w:rPr>
              <w:t xml:space="preserve">2. Observe live tracking updates.</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5F3">
            <w:pPr>
              <w:widowControl w:val="0"/>
              <w:spacing w:line="480" w:lineRule="auto"/>
              <w:jc w:val="both"/>
              <w:rPr/>
            </w:pPr>
            <w:r w:rsidDel="00000000" w:rsidR="00000000" w:rsidRPr="00000000">
              <w:rPr>
                <w:rtl w:val="0"/>
              </w:rPr>
              <w:t xml:space="preserve">The GPS accurately tracks the driver’s movement and displays the correct route path.</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5F4">
            <w:pPr>
              <w:widowControl w:val="0"/>
              <w:spacing w:line="480" w:lineRule="auto"/>
              <w:jc w:val="both"/>
              <w:rPr/>
            </w:pPr>
            <w:r w:rsidDel="00000000" w:rsidR="00000000" w:rsidRPr="00000000">
              <w:rPr>
                <w:rtl w:val="0"/>
              </w:rPr>
              <w:t xml:space="preserve">ISO/IEC 25010 (Performance); Nielsen (1994)</w:t>
            </w:r>
          </w:p>
        </w:tc>
      </w:tr>
      <w:tr>
        <w:trPr>
          <w:cantSplit w:val="0"/>
          <w:trHeight w:val="585" w:hRule="atLeast"/>
          <w:tblHeader w:val="0"/>
        </w:trPr>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5F5">
            <w:pPr>
              <w:widowControl w:val="0"/>
              <w:spacing w:line="480" w:lineRule="auto"/>
              <w:jc w:val="both"/>
              <w:rPr/>
            </w:pPr>
            <w:r w:rsidDel="00000000" w:rsidR="00000000" w:rsidRPr="00000000">
              <w:rPr>
                <w:rtl w:val="0"/>
              </w:rPr>
              <w:t xml:space="preserve">D-TC06</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5F6">
            <w:pPr>
              <w:widowControl w:val="0"/>
              <w:spacing w:line="480" w:lineRule="auto"/>
              <w:jc w:val="both"/>
              <w:rPr/>
            </w:pPr>
            <w:r w:rsidDel="00000000" w:rsidR="00000000" w:rsidRPr="00000000">
              <w:rPr>
                <w:rtl w:val="0"/>
              </w:rPr>
              <w:t xml:space="preserve">In-App Chat</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5F7">
            <w:pPr>
              <w:widowControl w:val="0"/>
              <w:spacing w:line="480" w:lineRule="auto"/>
              <w:jc w:val="both"/>
              <w:rPr/>
            </w:pPr>
            <w:r w:rsidDel="00000000" w:rsidR="00000000" w:rsidRPr="00000000">
              <w:rPr>
                <w:rtl w:val="0"/>
              </w:rPr>
              <w:t xml:space="preserve">1. Chat with passenger during ride.</w:t>
            </w:r>
          </w:p>
          <w:p w:rsidR="00000000" w:rsidDel="00000000" w:rsidP="00000000" w:rsidRDefault="00000000" w:rsidRPr="00000000" w14:paraId="000005F8">
            <w:pPr>
              <w:widowControl w:val="0"/>
              <w:spacing w:line="480" w:lineRule="auto"/>
              <w:jc w:val="both"/>
              <w:rPr/>
            </w:pPr>
            <w:r w:rsidDel="00000000" w:rsidR="00000000" w:rsidRPr="00000000">
              <w:rPr>
                <w:rtl w:val="0"/>
              </w:rPr>
              <w:t xml:space="preserve">2. Send multiple messages.</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5F9">
            <w:pPr>
              <w:widowControl w:val="0"/>
              <w:spacing w:line="480" w:lineRule="auto"/>
              <w:jc w:val="both"/>
              <w:rPr/>
            </w:pPr>
            <w:r w:rsidDel="00000000" w:rsidR="00000000" w:rsidRPr="00000000">
              <w:rPr>
                <w:rtl w:val="0"/>
              </w:rPr>
              <w:t xml:space="preserve">All messages are transmitted and received without interruption or duplication.</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5FA">
            <w:pPr>
              <w:widowControl w:val="0"/>
              <w:spacing w:line="480" w:lineRule="auto"/>
              <w:jc w:val="both"/>
              <w:rPr/>
            </w:pPr>
            <w:r w:rsidDel="00000000" w:rsidR="00000000" w:rsidRPr="00000000">
              <w:rPr>
                <w:rtl w:val="0"/>
              </w:rPr>
              <w:t xml:space="preserve">ISO/IEC 25010 (Performance Efficiency)</w:t>
            </w:r>
          </w:p>
        </w:tc>
      </w:tr>
      <w:tr>
        <w:trPr>
          <w:cantSplit w:val="0"/>
          <w:trHeight w:val="585" w:hRule="atLeast"/>
          <w:tblHeader w:val="0"/>
        </w:trPr>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5FB">
            <w:pPr>
              <w:widowControl w:val="0"/>
              <w:spacing w:line="480" w:lineRule="auto"/>
              <w:jc w:val="both"/>
              <w:rPr/>
            </w:pPr>
            <w:r w:rsidDel="00000000" w:rsidR="00000000" w:rsidRPr="00000000">
              <w:rPr>
                <w:rtl w:val="0"/>
              </w:rPr>
              <w:t xml:space="preserve">D-TC08</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5FC">
            <w:pPr>
              <w:widowControl w:val="0"/>
              <w:spacing w:line="480" w:lineRule="auto"/>
              <w:jc w:val="both"/>
              <w:rPr/>
            </w:pPr>
            <w:r w:rsidDel="00000000" w:rsidR="00000000" w:rsidRPr="00000000">
              <w:rPr>
                <w:rtl w:val="0"/>
              </w:rPr>
              <w:t xml:space="preserve">Driver Verification Badge</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5FD">
            <w:pPr>
              <w:widowControl w:val="0"/>
              <w:spacing w:line="480" w:lineRule="auto"/>
              <w:jc w:val="both"/>
              <w:rPr/>
            </w:pPr>
            <w:r w:rsidDel="00000000" w:rsidR="00000000" w:rsidRPr="00000000">
              <w:rPr>
                <w:rtl w:val="0"/>
              </w:rPr>
              <w:t xml:space="preserve">1. Admin approves verification request.</w:t>
            </w:r>
          </w:p>
          <w:p w:rsidR="00000000" w:rsidDel="00000000" w:rsidP="00000000" w:rsidRDefault="00000000" w:rsidRPr="00000000" w14:paraId="000005FE">
            <w:pPr>
              <w:widowControl w:val="0"/>
              <w:spacing w:line="480" w:lineRule="auto"/>
              <w:jc w:val="both"/>
              <w:rPr/>
            </w:pPr>
            <w:r w:rsidDel="00000000" w:rsidR="00000000" w:rsidRPr="00000000">
              <w:rPr>
                <w:rtl w:val="0"/>
              </w:rPr>
              <w:t xml:space="preserve">2. Refresh profile.</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5FF">
            <w:pPr>
              <w:widowControl w:val="0"/>
              <w:spacing w:line="480" w:lineRule="auto"/>
              <w:jc w:val="both"/>
              <w:rPr/>
            </w:pPr>
            <w:r w:rsidDel="00000000" w:rsidR="00000000" w:rsidRPr="00000000">
              <w:rPr>
                <w:rtl w:val="0"/>
              </w:rPr>
              <w:t xml:space="preserve">The verification badge becomes visible once approved, confirming driver authenticity.</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00">
            <w:pPr>
              <w:widowControl w:val="0"/>
              <w:spacing w:line="480" w:lineRule="auto"/>
              <w:jc w:val="both"/>
              <w:rPr/>
            </w:pPr>
            <w:r w:rsidDel="00000000" w:rsidR="00000000" w:rsidRPr="00000000">
              <w:rPr>
                <w:rtl w:val="0"/>
              </w:rPr>
              <w:t xml:space="preserve">ISO/IEC 25010 (Security/Trust)</w:t>
            </w:r>
          </w:p>
        </w:tc>
      </w:tr>
      <w:tr>
        <w:trPr>
          <w:cantSplit w:val="0"/>
          <w:trHeight w:val="585" w:hRule="atLeast"/>
          <w:tblHeader w:val="0"/>
        </w:trPr>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01">
            <w:pPr>
              <w:widowControl w:val="0"/>
              <w:spacing w:line="480" w:lineRule="auto"/>
              <w:jc w:val="both"/>
              <w:rPr/>
            </w:pPr>
            <w:r w:rsidDel="00000000" w:rsidR="00000000" w:rsidRPr="00000000">
              <w:rPr>
                <w:rtl w:val="0"/>
              </w:rPr>
              <w:t xml:space="preserve">D-TC09</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02">
            <w:pPr>
              <w:widowControl w:val="0"/>
              <w:spacing w:line="480" w:lineRule="auto"/>
              <w:jc w:val="both"/>
              <w:rPr/>
            </w:pPr>
            <w:r w:rsidDel="00000000" w:rsidR="00000000" w:rsidRPr="00000000">
              <w:rPr>
                <w:rtl w:val="0"/>
              </w:rPr>
              <w:t xml:space="preserve">Ride Status Workflow</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03">
            <w:pPr>
              <w:widowControl w:val="0"/>
              <w:spacing w:line="480" w:lineRule="auto"/>
              <w:jc w:val="both"/>
              <w:rPr/>
            </w:pPr>
            <w:r w:rsidDel="00000000" w:rsidR="00000000" w:rsidRPr="00000000">
              <w:rPr>
                <w:rtl w:val="0"/>
              </w:rPr>
              <w:t xml:space="preserve">1. Accept &gt; Start &gt; Complete trip.</w:t>
            </w:r>
          </w:p>
          <w:p w:rsidR="00000000" w:rsidDel="00000000" w:rsidP="00000000" w:rsidRDefault="00000000" w:rsidRPr="00000000" w14:paraId="00000604">
            <w:pPr>
              <w:widowControl w:val="0"/>
              <w:spacing w:line="480" w:lineRule="auto"/>
              <w:jc w:val="both"/>
              <w:rPr/>
            </w:pPr>
            <w:r w:rsidDel="00000000" w:rsidR="00000000" w:rsidRPr="00000000">
              <w:rPr>
                <w:rtl w:val="0"/>
              </w:rPr>
              <w:t xml:space="preserve">2. Verify status changes.</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05">
            <w:pPr>
              <w:widowControl w:val="0"/>
              <w:spacing w:line="480" w:lineRule="auto"/>
              <w:jc w:val="both"/>
              <w:rPr/>
            </w:pPr>
            <w:r w:rsidDel="00000000" w:rsidR="00000000" w:rsidRPr="00000000">
              <w:rPr>
                <w:rtl w:val="0"/>
              </w:rPr>
              <w:t xml:space="preserve">Each status transition is updated correctly and shown to both driver and passenger.</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06">
            <w:pPr>
              <w:widowControl w:val="0"/>
              <w:spacing w:line="480" w:lineRule="auto"/>
              <w:jc w:val="both"/>
              <w:rPr/>
            </w:pPr>
            <w:r w:rsidDel="00000000" w:rsidR="00000000" w:rsidRPr="00000000">
              <w:rPr>
                <w:rtl w:val="0"/>
              </w:rPr>
              <w:t xml:space="preserve">IEEE 829-2008</w:t>
            </w:r>
          </w:p>
        </w:tc>
      </w:tr>
      <w:tr>
        <w:trPr>
          <w:cantSplit w:val="0"/>
          <w:trHeight w:val="585" w:hRule="atLeast"/>
          <w:tblHeader w:val="0"/>
        </w:trPr>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07">
            <w:pPr>
              <w:widowControl w:val="0"/>
              <w:spacing w:line="480" w:lineRule="auto"/>
              <w:jc w:val="both"/>
              <w:rPr/>
            </w:pPr>
            <w:r w:rsidDel="00000000" w:rsidR="00000000" w:rsidRPr="00000000">
              <w:rPr>
                <w:rtl w:val="0"/>
              </w:rPr>
              <w:t xml:space="preserve">D-TC10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08">
            <w:pPr>
              <w:widowControl w:val="0"/>
              <w:spacing w:line="480" w:lineRule="auto"/>
              <w:jc w:val="both"/>
              <w:rPr/>
            </w:pPr>
            <w:r w:rsidDel="00000000" w:rsidR="00000000" w:rsidRPr="00000000">
              <w:rPr>
                <w:rtl w:val="0"/>
              </w:rPr>
              <w:t xml:space="preserve">SOS / Emergency Response</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09">
            <w:pPr>
              <w:widowControl w:val="0"/>
              <w:spacing w:line="480" w:lineRule="auto"/>
              <w:jc w:val="both"/>
              <w:rPr/>
            </w:pPr>
            <w:r w:rsidDel="00000000" w:rsidR="00000000" w:rsidRPr="00000000">
              <w:rPr>
                <w:rtl w:val="0"/>
              </w:rPr>
              <w:t xml:space="preserve">1. Passenger triggers SOS.</w:t>
            </w:r>
          </w:p>
          <w:p w:rsidR="00000000" w:rsidDel="00000000" w:rsidP="00000000" w:rsidRDefault="00000000" w:rsidRPr="00000000" w14:paraId="0000060A">
            <w:pPr>
              <w:widowControl w:val="0"/>
              <w:spacing w:line="480" w:lineRule="auto"/>
              <w:jc w:val="both"/>
              <w:rPr/>
            </w:pPr>
            <w:r w:rsidDel="00000000" w:rsidR="00000000" w:rsidRPr="00000000">
              <w:rPr>
                <w:rtl w:val="0"/>
              </w:rPr>
              <w:t xml:space="preserve">2. Observe admin log.</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0B">
            <w:pPr>
              <w:widowControl w:val="0"/>
              <w:spacing w:line="480" w:lineRule="auto"/>
              <w:jc w:val="both"/>
              <w:rPr/>
            </w:pPr>
            <w:r w:rsidDel="00000000" w:rsidR="00000000" w:rsidRPr="00000000">
              <w:rPr>
                <w:rtl w:val="0"/>
              </w:rPr>
              <w:t xml:space="preserve">The admin panel receives an alert, and the incident is logged for recordkeeping.</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0C">
            <w:pPr>
              <w:widowControl w:val="0"/>
              <w:spacing w:line="480" w:lineRule="auto"/>
              <w:jc w:val="both"/>
              <w:rPr/>
            </w:pPr>
            <w:r w:rsidDel="00000000" w:rsidR="00000000" w:rsidRPr="00000000">
              <w:rPr>
                <w:rtl w:val="0"/>
              </w:rPr>
              <w:t xml:space="preserve">ISO/IEC 25010 (Safety/Reliability)</w:t>
            </w:r>
          </w:p>
        </w:tc>
      </w:tr>
      <w:tr>
        <w:trPr>
          <w:cantSplit w:val="0"/>
          <w:trHeight w:val="585" w:hRule="atLeast"/>
          <w:tblHeader w:val="0"/>
        </w:trPr>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0D">
            <w:pPr>
              <w:widowControl w:val="0"/>
              <w:spacing w:line="480" w:lineRule="auto"/>
              <w:jc w:val="both"/>
              <w:rPr/>
            </w:pPr>
            <w:r w:rsidDel="00000000" w:rsidR="00000000" w:rsidRPr="00000000">
              <w:rPr>
                <w:rtl w:val="0"/>
              </w:rPr>
              <w:t xml:space="preserve">D-TC11</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0E">
            <w:pPr>
              <w:widowControl w:val="0"/>
              <w:spacing w:line="480" w:lineRule="auto"/>
              <w:jc w:val="both"/>
              <w:rPr/>
            </w:pPr>
            <w:r w:rsidDel="00000000" w:rsidR="00000000" w:rsidRPr="00000000">
              <w:rPr>
                <w:rtl w:val="0"/>
              </w:rPr>
              <w:t xml:space="preserve">Ride History &amp; Records</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0F">
            <w:pPr>
              <w:widowControl w:val="0"/>
              <w:spacing w:line="480" w:lineRule="auto"/>
              <w:jc w:val="both"/>
              <w:rPr/>
            </w:pPr>
            <w:r w:rsidDel="00000000" w:rsidR="00000000" w:rsidRPr="00000000">
              <w:rPr>
                <w:rtl w:val="0"/>
              </w:rPr>
              <w:t xml:space="preserve">1. Complete multiple rides.</w:t>
            </w:r>
          </w:p>
          <w:p w:rsidR="00000000" w:rsidDel="00000000" w:rsidP="00000000" w:rsidRDefault="00000000" w:rsidRPr="00000000" w14:paraId="00000610">
            <w:pPr>
              <w:widowControl w:val="0"/>
              <w:spacing w:line="480" w:lineRule="auto"/>
              <w:jc w:val="both"/>
              <w:rPr/>
            </w:pPr>
            <w:r w:rsidDel="00000000" w:rsidR="00000000" w:rsidRPr="00000000">
              <w:rPr>
                <w:rtl w:val="0"/>
              </w:rPr>
              <w:t xml:space="preserve">2. View “Ride History.”</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11">
            <w:pPr>
              <w:widowControl w:val="0"/>
              <w:spacing w:line="480" w:lineRule="auto"/>
              <w:jc w:val="both"/>
              <w:rPr/>
            </w:pPr>
            <w:r w:rsidDel="00000000" w:rsidR="00000000" w:rsidRPr="00000000">
              <w:rPr>
                <w:rtl w:val="0"/>
              </w:rPr>
              <w:t xml:space="preserve">All finished trips appear with corresponding passenger details and timestamps.</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12">
            <w:pPr>
              <w:widowControl w:val="0"/>
              <w:spacing w:line="480" w:lineRule="auto"/>
              <w:jc w:val="both"/>
              <w:rPr/>
            </w:pPr>
            <w:r w:rsidDel="00000000" w:rsidR="00000000" w:rsidRPr="00000000">
              <w:rPr>
                <w:rtl w:val="0"/>
              </w:rPr>
              <w:t xml:space="preserve">IEEE 829-2008</w:t>
            </w:r>
          </w:p>
        </w:tc>
      </w:tr>
      <w:tr>
        <w:trPr>
          <w:cantSplit w:val="0"/>
          <w:trHeight w:val="585" w:hRule="atLeast"/>
          <w:tblHeader w:val="0"/>
        </w:trPr>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13">
            <w:pPr>
              <w:widowControl w:val="0"/>
              <w:spacing w:line="480" w:lineRule="auto"/>
              <w:jc w:val="both"/>
              <w:rPr/>
            </w:pPr>
            <w:r w:rsidDel="00000000" w:rsidR="00000000" w:rsidRPr="00000000">
              <w:rPr>
                <w:rtl w:val="0"/>
              </w:rPr>
              <w:t xml:space="preserve">D-TC12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14">
            <w:pPr>
              <w:widowControl w:val="0"/>
              <w:spacing w:line="480" w:lineRule="auto"/>
              <w:jc w:val="both"/>
              <w:rPr/>
            </w:pPr>
            <w:r w:rsidDel="00000000" w:rsidR="00000000" w:rsidRPr="00000000">
              <w:rPr>
                <w:rtl w:val="0"/>
              </w:rPr>
              <w:t xml:space="preserve">System Responsiveness &amp; Stability</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15">
            <w:pPr>
              <w:widowControl w:val="0"/>
              <w:spacing w:line="480" w:lineRule="auto"/>
              <w:jc w:val="both"/>
              <w:rPr/>
            </w:pPr>
            <w:r w:rsidDel="00000000" w:rsidR="00000000" w:rsidRPr="00000000">
              <w:rPr>
                <w:rtl w:val="0"/>
              </w:rPr>
              <w:t xml:space="preserve">1. Perform consecutive rides and updates.</w:t>
            </w:r>
          </w:p>
          <w:p w:rsidR="00000000" w:rsidDel="00000000" w:rsidP="00000000" w:rsidRDefault="00000000" w:rsidRPr="00000000" w14:paraId="00000616">
            <w:pPr>
              <w:widowControl w:val="0"/>
              <w:spacing w:line="480" w:lineRule="auto"/>
              <w:jc w:val="both"/>
              <w:rPr/>
            </w:pPr>
            <w:r w:rsidDel="00000000" w:rsidR="00000000" w:rsidRPr="00000000">
              <w:rPr>
                <w:rtl w:val="0"/>
              </w:rPr>
              <w:t xml:space="preserve">2. Monitor latency/crashes.</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17">
            <w:pPr>
              <w:widowControl w:val="0"/>
              <w:spacing w:line="480" w:lineRule="auto"/>
              <w:jc w:val="both"/>
              <w:rPr/>
            </w:pPr>
            <w:r w:rsidDel="00000000" w:rsidR="00000000" w:rsidRPr="00000000">
              <w:rPr>
                <w:rtl w:val="0"/>
              </w:rPr>
              <w:t xml:space="preserve">The system remains stable, responsive, and free from operational errors.</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18">
            <w:pPr>
              <w:widowControl w:val="0"/>
              <w:spacing w:line="480" w:lineRule="auto"/>
              <w:jc w:val="both"/>
              <w:rPr/>
            </w:pPr>
            <w:r w:rsidDel="00000000" w:rsidR="00000000" w:rsidRPr="00000000">
              <w:rPr>
                <w:rtl w:val="0"/>
              </w:rPr>
              <w:t xml:space="preserve">ISO/IEC 25010 (Performance Efficiency)</w:t>
            </w:r>
          </w:p>
        </w:tc>
      </w:tr>
    </w:tbl>
    <w:p w:rsidR="00000000" w:rsidDel="00000000" w:rsidP="00000000" w:rsidRDefault="00000000" w:rsidRPr="00000000" w14:paraId="00000619">
      <w:pPr>
        <w:spacing w:line="480" w:lineRule="auto"/>
        <w:rPr/>
      </w:pPr>
      <w:r w:rsidDel="00000000" w:rsidR="00000000" w:rsidRPr="00000000">
        <w:rPr>
          <w:rtl w:val="0"/>
        </w:rPr>
      </w:r>
    </w:p>
    <w:p w:rsidR="00000000" w:rsidDel="00000000" w:rsidP="00000000" w:rsidRDefault="00000000" w:rsidRPr="00000000" w14:paraId="0000061A">
      <w:pPr>
        <w:spacing w:line="480" w:lineRule="auto"/>
        <w:rPr/>
      </w:pPr>
      <w:r w:rsidDel="00000000" w:rsidR="00000000" w:rsidRPr="00000000">
        <w:rPr>
          <w:rtl w:val="0"/>
        </w:rPr>
      </w:r>
    </w:p>
    <w:p w:rsidR="00000000" w:rsidDel="00000000" w:rsidP="00000000" w:rsidRDefault="00000000" w:rsidRPr="00000000" w14:paraId="0000061B">
      <w:pPr>
        <w:spacing w:line="480" w:lineRule="auto"/>
        <w:rPr/>
      </w:pPr>
      <w:r w:rsidDel="00000000" w:rsidR="00000000" w:rsidRPr="00000000">
        <w:rPr>
          <w:rtl w:val="0"/>
        </w:rPr>
      </w:r>
    </w:p>
    <w:p w:rsidR="00000000" w:rsidDel="00000000" w:rsidP="00000000" w:rsidRDefault="00000000" w:rsidRPr="00000000" w14:paraId="0000061C">
      <w:pPr>
        <w:spacing w:line="480" w:lineRule="auto"/>
        <w:rPr/>
      </w:pPr>
      <w:r w:rsidDel="00000000" w:rsidR="00000000" w:rsidRPr="00000000">
        <w:rPr>
          <w:rtl w:val="0"/>
        </w:rPr>
      </w:r>
    </w:p>
    <w:p w:rsidR="00000000" w:rsidDel="00000000" w:rsidP="00000000" w:rsidRDefault="00000000" w:rsidRPr="00000000" w14:paraId="0000061D">
      <w:pPr>
        <w:spacing w:line="480" w:lineRule="auto"/>
        <w:rPr/>
      </w:pPr>
      <w:r w:rsidDel="00000000" w:rsidR="00000000" w:rsidRPr="00000000">
        <w:rPr>
          <w:rtl w:val="0"/>
        </w:rPr>
      </w:r>
    </w:p>
    <w:p w:rsidR="00000000" w:rsidDel="00000000" w:rsidP="00000000" w:rsidRDefault="00000000" w:rsidRPr="00000000" w14:paraId="0000061E">
      <w:pPr>
        <w:spacing w:line="480" w:lineRule="auto"/>
        <w:rPr/>
      </w:pPr>
      <w:r w:rsidDel="00000000" w:rsidR="00000000" w:rsidRPr="00000000">
        <w:rPr>
          <w:rtl w:val="0"/>
        </w:rPr>
      </w:r>
    </w:p>
    <w:p w:rsidR="00000000" w:rsidDel="00000000" w:rsidP="00000000" w:rsidRDefault="00000000" w:rsidRPr="00000000" w14:paraId="0000061F">
      <w:pPr>
        <w:spacing w:line="480" w:lineRule="auto"/>
        <w:jc w:val="center"/>
        <w:rPr/>
      </w:pPr>
      <w:r w:rsidDel="00000000" w:rsidR="00000000" w:rsidRPr="00000000">
        <w:rPr>
          <w:b w:val="1"/>
          <w:rtl w:val="0"/>
        </w:rPr>
        <w:t xml:space="preserve">Appendix B</w:t>
      </w:r>
      <w:r w:rsidDel="00000000" w:rsidR="00000000" w:rsidRPr="00000000">
        <w:rPr>
          <w:rtl w:val="0"/>
        </w:rPr>
      </w:r>
    </w:p>
    <w:p w:rsidR="00000000" w:rsidDel="00000000" w:rsidP="00000000" w:rsidRDefault="00000000" w:rsidRPr="00000000" w14:paraId="00000620">
      <w:pPr>
        <w:spacing w:line="480" w:lineRule="auto"/>
        <w:jc w:val="center"/>
        <w:rPr/>
      </w:pPr>
      <w:r w:rsidDel="00000000" w:rsidR="00000000" w:rsidRPr="00000000">
        <w:rPr>
          <w:rtl w:val="0"/>
        </w:rPr>
        <w:t xml:space="preserve">Usability Acceptance Testing(UAT) Questions - Passenger</w:t>
      </w:r>
      <w:r w:rsidDel="00000000" w:rsidR="00000000" w:rsidRPr="00000000">
        <w:rPr>
          <w:rtl w:val="0"/>
        </w:rPr>
      </w:r>
    </w:p>
    <w:tbl>
      <w:tblPr>
        <w:tblStyle w:val="Table26"/>
        <w:tblW w:w="11085.0"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1275"/>
        <w:gridCol w:w="2355"/>
        <w:gridCol w:w="3480"/>
        <w:gridCol w:w="2805"/>
        <w:tblGridChange w:id="0">
          <w:tblGrid>
            <w:gridCol w:w="1170"/>
            <w:gridCol w:w="1275"/>
            <w:gridCol w:w="2355"/>
            <w:gridCol w:w="3480"/>
            <w:gridCol w:w="2805"/>
          </w:tblGrid>
        </w:tblGridChange>
      </w:tblGrid>
      <w:tr>
        <w:trPr>
          <w:cantSplit w:val="0"/>
          <w:trHeight w:val="585" w:hRule="atLeast"/>
          <w:tblHeader w:val="0"/>
        </w:trPr>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621">
            <w:pPr>
              <w:widowControl w:val="0"/>
              <w:spacing w:line="480" w:lineRule="auto"/>
              <w:jc w:val="both"/>
              <w:rPr/>
            </w:pPr>
            <w:r w:rsidDel="00000000" w:rsidR="00000000" w:rsidRPr="00000000">
              <w:rPr>
                <w:b w:val="1"/>
                <w:rtl w:val="0"/>
              </w:rPr>
              <w:t xml:space="preserve">Test Case 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622">
            <w:pPr>
              <w:widowControl w:val="0"/>
              <w:spacing w:line="480" w:lineRule="auto"/>
              <w:jc w:val="both"/>
              <w:rPr/>
            </w:pPr>
            <w:r w:rsidDel="00000000" w:rsidR="00000000" w:rsidRPr="00000000">
              <w:rPr>
                <w:b w:val="1"/>
                <w:rtl w:val="0"/>
              </w:rPr>
              <w:t xml:space="preserve">Feature / Module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623">
            <w:pPr>
              <w:widowControl w:val="0"/>
              <w:spacing w:line="480" w:lineRule="auto"/>
              <w:jc w:val="both"/>
              <w:rPr/>
            </w:pPr>
            <w:r w:rsidDel="00000000" w:rsidR="00000000" w:rsidRPr="00000000">
              <w:rPr>
                <w:b w:val="1"/>
                <w:rtl w:val="0"/>
              </w:rPr>
              <w:t xml:space="preserve">Test Steps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24">
            <w:pPr>
              <w:widowControl w:val="0"/>
              <w:spacing w:line="480" w:lineRule="auto"/>
              <w:jc w:val="both"/>
              <w:rPr/>
            </w:pPr>
            <w:r w:rsidDel="00000000" w:rsidR="00000000" w:rsidRPr="00000000">
              <w:rPr>
                <w:b w:val="1"/>
                <w:rtl w:val="0"/>
              </w:rPr>
              <w:t xml:space="preserve">Expected Result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25">
            <w:pPr>
              <w:widowControl w:val="0"/>
              <w:spacing w:line="480" w:lineRule="auto"/>
              <w:jc w:val="both"/>
              <w:rPr/>
            </w:pPr>
            <w:r w:rsidDel="00000000" w:rsidR="00000000" w:rsidRPr="00000000">
              <w:rPr>
                <w:b w:val="1"/>
                <w:rtl w:val="0"/>
              </w:rPr>
              <w:t xml:space="preserve">Standard / Reference</w:t>
            </w:r>
            <w:r w:rsidDel="00000000" w:rsidR="00000000" w:rsidRPr="00000000">
              <w:rPr>
                <w:rtl w:val="0"/>
              </w:rPr>
            </w:r>
          </w:p>
        </w:tc>
      </w:tr>
      <w:tr>
        <w:trPr>
          <w:cantSplit w:val="0"/>
          <w:trHeight w:val="585" w:hRule="atLeast"/>
          <w:tblHeader w:val="0"/>
        </w:trPr>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26">
            <w:pPr>
              <w:widowControl w:val="0"/>
              <w:spacing w:line="480" w:lineRule="auto"/>
              <w:jc w:val="both"/>
              <w:rPr/>
            </w:pPr>
            <w:r w:rsidDel="00000000" w:rsidR="00000000" w:rsidRPr="00000000">
              <w:rPr>
                <w:rtl w:val="0"/>
              </w:rPr>
              <w:t xml:space="preserve">P-TC01</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27">
            <w:pPr>
              <w:widowControl w:val="0"/>
              <w:spacing w:line="480" w:lineRule="auto"/>
              <w:jc w:val="both"/>
              <w:rPr/>
            </w:pPr>
            <w:r w:rsidDel="00000000" w:rsidR="00000000" w:rsidRPr="00000000">
              <w:rPr>
                <w:rtl w:val="0"/>
              </w:rPr>
              <w:t xml:space="preserve">Passenger Registration &amp; Login</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28">
            <w:pPr>
              <w:widowControl w:val="0"/>
              <w:spacing w:line="480" w:lineRule="auto"/>
              <w:jc w:val="both"/>
              <w:rPr/>
            </w:pPr>
            <w:r w:rsidDel="00000000" w:rsidR="00000000" w:rsidRPr="00000000">
              <w:rPr>
                <w:rtl w:val="0"/>
              </w:rPr>
              <w:t xml:space="preserve">1. Register as passenger.</w:t>
            </w:r>
          </w:p>
          <w:p w:rsidR="00000000" w:rsidDel="00000000" w:rsidP="00000000" w:rsidRDefault="00000000" w:rsidRPr="00000000" w14:paraId="00000629">
            <w:pPr>
              <w:widowControl w:val="0"/>
              <w:spacing w:line="480" w:lineRule="auto"/>
              <w:jc w:val="both"/>
              <w:rPr/>
            </w:pPr>
            <w:r w:rsidDel="00000000" w:rsidR="00000000" w:rsidRPr="00000000">
              <w:rPr>
                <w:rtl w:val="0"/>
              </w:rPr>
              <w:t xml:space="preserve">2. Log in using valid credentials.</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2A">
            <w:pPr>
              <w:widowControl w:val="0"/>
              <w:spacing w:line="480" w:lineRule="auto"/>
              <w:jc w:val="both"/>
              <w:rPr/>
            </w:pPr>
            <w:r w:rsidDel="00000000" w:rsidR="00000000" w:rsidRPr="00000000">
              <w:rPr>
                <w:rtl w:val="0"/>
              </w:rPr>
              <w:t xml:space="preserve">The user is authenticated successfully and the passenger dashboard loads correctly.</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2B">
            <w:pPr>
              <w:widowControl w:val="0"/>
              <w:spacing w:line="480" w:lineRule="auto"/>
              <w:jc w:val="both"/>
              <w:rPr/>
            </w:pPr>
            <w:r w:rsidDel="00000000" w:rsidR="00000000" w:rsidRPr="00000000">
              <w:rPr>
                <w:rtl w:val="0"/>
              </w:rPr>
              <w:t xml:space="preserve">ISO/IEC 25010 (Usability); IEEE 829-2008</w:t>
            </w:r>
          </w:p>
        </w:tc>
      </w:tr>
      <w:tr>
        <w:trPr>
          <w:cantSplit w:val="0"/>
          <w:trHeight w:val="585" w:hRule="atLeast"/>
          <w:tblHeader w:val="0"/>
        </w:trPr>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2C">
            <w:pPr>
              <w:widowControl w:val="0"/>
              <w:spacing w:line="480" w:lineRule="auto"/>
              <w:jc w:val="both"/>
              <w:rPr/>
            </w:pPr>
            <w:r w:rsidDel="00000000" w:rsidR="00000000" w:rsidRPr="00000000">
              <w:rPr>
                <w:rtl w:val="0"/>
              </w:rPr>
              <w:t xml:space="preserve">P-TC02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2D">
            <w:pPr>
              <w:widowControl w:val="0"/>
              <w:spacing w:line="480" w:lineRule="auto"/>
              <w:jc w:val="both"/>
              <w:rPr/>
            </w:pPr>
            <w:r w:rsidDel="00000000" w:rsidR="00000000" w:rsidRPr="00000000">
              <w:rPr>
                <w:rtl w:val="0"/>
              </w:rPr>
              <w:t xml:space="preserve">Passenger Profile Verification</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2E">
            <w:pPr>
              <w:widowControl w:val="0"/>
              <w:spacing w:line="480" w:lineRule="auto"/>
              <w:jc w:val="both"/>
              <w:rPr/>
            </w:pPr>
            <w:r w:rsidDel="00000000" w:rsidR="00000000" w:rsidRPr="00000000">
              <w:rPr>
                <w:rtl w:val="0"/>
              </w:rPr>
              <w:t xml:space="preserve">1. Upload ID image.</w:t>
            </w:r>
          </w:p>
          <w:p w:rsidR="00000000" w:rsidDel="00000000" w:rsidP="00000000" w:rsidRDefault="00000000" w:rsidRPr="00000000" w14:paraId="0000062F">
            <w:pPr>
              <w:widowControl w:val="0"/>
              <w:spacing w:line="480" w:lineRule="auto"/>
              <w:jc w:val="both"/>
              <w:rPr/>
            </w:pPr>
            <w:r w:rsidDel="00000000" w:rsidR="00000000" w:rsidRPr="00000000">
              <w:rPr>
                <w:rtl w:val="0"/>
              </w:rPr>
              <w:t xml:space="preserve">2. Wait for admin verification.</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30">
            <w:pPr>
              <w:widowControl w:val="0"/>
              <w:spacing w:line="480" w:lineRule="auto"/>
              <w:jc w:val="both"/>
              <w:rPr/>
            </w:pPr>
            <w:r w:rsidDel="00000000" w:rsidR="00000000" w:rsidRPr="00000000">
              <w:rPr>
                <w:rtl w:val="0"/>
              </w:rPr>
              <w:t xml:space="preserve">The verification badge becomes visible upon approval, indicating confirmed user identity.</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31">
            <w:pPr>
              <w:widowControl w:val="0"/>
              <w:spacing w:line="480" w:lineRule="auto"/>
              <w:jc w:val="both"/>
              <w:rPr/>
            </w:pPr>
            <w:r w:rsidDel="00000000" w:rsidR="00000000" w:rsidRPr="00000000">
              <w:rPr>
                <w:rtl w:val="0"/>
              </w:rPr>
              <w:t xml:space="preserve">ISO/IEC 25010 (Security/Trust)</w:t>
            </w:r>
          </w:p>
        </w:tc>
      </w:tr>
      <w:tr>
        <w:trPr>
          <w:cantSplit w:val="0"/>
          <w:trHeight w:val="585" w:hRule="atLeast"/>
          <w:tblHeader w:val="0"/>
        </w:trPr>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32">
            <w:pPr>
              <w:widowControl w:val="0"/>
              <w:spacing w:line="480" w:lineRule="auto"/>
              <w:jc w:val="both"/>
              <w:rPr/>
            </w:pPr>
            <w:r w:rsidDel="00000000" w:rsidR="00000000" w:rsidRPr="00000000">
              <w:rPr>
                <w:rtl w:val="0"/>
              </w:rPr>
              <w:t xml:space="preserve">P-TC03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33">
            <w:pPr>
              <w:widowControl w:val="0"/>
              <w:spacing w:line="480" w:lineRule="auto"/>
              <w:jc w:val="both"/>
              <w:rPr/>
            </w:pPr>
            <w:r w:rsidDel="00000000" w:rsidR="00000000" w:rsidRPr="00000000">
              <w:rPr>
                <w:rtl w:val="0"/>
              </w:rPr>
              <w:t xml:space="preserve">Ride Request Creation</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34">
            <w:pPr>
              <w:widowControl w:val="0"/>
              <w:spacing w:line="480" w:lineRule="auto"/>
              <w:jc w:val="both"/>
              <w:rPr/>
            </w:pPr>
            <w:r w:rsidDel="00000000" w:rsidR="00000000" w:rsidRPr="00000000">
              <w:rPr>
                <w:rtl w:val="0"/>
              </w:rPr>
              <w:t xml:space="preserve">1. Input pickup and destination points.</w:t>
            </w:r>
          </w:p>
          <w:p w:rsidR="00000000" w:rsidDel="00000000" w:rsidP="00000000" w:rsidRDefault="00000000" w:rsidRPr="00000000" w14:paraId="00000635">
            <w:pPr>
              <w:widowControl w:val="0"/>
              <w:spacing w:line="480" w:lineRule="auto"/>
              <w:jc w:val="both"/>
              <w:rPr/>
            </w:pPr>
            <w:r w:rsidDel="00000000" w:rsidR="00000000" w:rsidRPr="00000000">
              <w:rPr>
                <w:rtl w:val="0"/>
              </w:rPr>
              <w:t xml:space="preserve">2. Tap “Request Ride.”</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36">
            <w:pPr>
              <w:widowControl w:val="0"/>
              <w:spacing w:line="480" w:lineRule="auto"/>
              <w:jc w:val="both"/>
              <w:rPr/>
            </w:pPr>
            <w:r w:rsidDel="00000000" w:rsidR="00000000" w:rsidRPr="00000000">
              <w:rPr>
                <w:rtl w:val="0"/>
              </w:rPr>
              <w:t xml:space="preserve">The system records the request and notifies available drivers within the corresponding area.</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37">
            <w:pPr>
              <w:widowControl w:val="0"/>
              <w:spacing w:line="480" w:lineRule="auto"/>
              <w:jc w:val="both"/>
              <w:rPr/>
            </w:pPr>
            <w:r w:rsidDel="00000000" w:rsidR="00000000" w:rsidRPr="00000000">
              <w:rPr>
                <w:rtl w:val="0"/>
              </w:rPr>
              <w:t xml:space="preserve">ISO/IEC 25010 (Functional Suitability)</w:t>
            </w:r>
          </w:p>
        </w:tc>
      </w:tr>
      <w:tr>
        <w:trPr>
          <w:cantSplit w:val="0"/>
          <w:trHeight w:val="585" w:hRule="atLeast"/>
          <w:tblHeader w:val="0"/>
        </w:trPr>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38">
            <w:pPr>
              <w:widowControl w:val="0"/>
              <w:spacing w:line="480" w:lineRule="auto"/>
              <w:jc w:val="both"/>
              <w:rPr/>
            </w:pPr>
            <w:r w:rsidDel="00000000" w:rsidR="00000000" w:rsidRPr="00000000">
              <w:rPr>
                <w:rtl w:val="0"/>
              </w:rPr>
              <w:t xml:space="preserve">P-TC04</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39">
            <w:pPr>
              <w:widowControl w:val="0"/>
              <w:spacing w:line="480" w:lineRule="auto"/>
              <w:jc w:val="both"/>
              <w:rPr/>
            </w:pPr>
            <w:r w:rsidDel="00000000" w:rsidR="00000000" w:rsidRPr="00000000">
              <w:rPr>
                <w:rtl w:val="0"/>
              </w:rPr>
              <w:t xml:space="preserve">Ride Matching</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3A">
            <w:pPr>
              <w:widowControl w:val="0"/>
              <w:spacing w:line="480" w:lineRule="auto"/>
              <w:jc w:val="both"/>
              <w:rPr/>
            </w:pPr>
            <w:r w:rsidDel="00000000" w:rsidR="00000000" w:rsidRPr="00000000">
              <w:rPr>
                <w:rtl w:val="0"/>
              </w:rPr>
              <w:t xml:space="preserve">1. Ensure a driver is available on same route.</w:t>
            </w:r>
          </w:p>
          <w:p w:rsidR="00000000" w:rsidDel="00000000" w:rsidP="00000000" w:rsidRDefault="00000000" w:rsidRPr="00000000" w14:paraId="0000063B">
            <w:pPr>
              <w:widowControl w:val="0"/>
              <w:spacing w:line="480" w:lineRule="auto"/>
              <w:jc w:val="both"/>
              <w:rPr/>
            </w:pPr>
            <w:r w:rsidDel="00000000" w:rsidR="00000000" w:rsidRPr="00000000">
              <w:rPr>
                <w:rtl w:val="0"/>
              </w:rPr>
              <w:t xml:space="preserve">2. Wait for matching.</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3C">
            <w:pPr>
              <w:widowControl w:val="0"/>
              <w:spacing w:line="480" w:lineRule="auto"/>
              <w:jc w:val="both"/>
              <w:rPr/>
            </w:pPr>
            <w:r w:rsidDel="00000000" w:rsidR="00000000" w:rsidRPr="00000000">
              <w:rPr>
                <w:rtl w:val="0"/>
              </w:rPr>
              <w:t xml:space="preserve">The ride request is successfully matched and reflected in the passenger’s dashboard.</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3D">
            <w:pPr>
              <w:widowControl w:val="0"/>
              <w:spacing w:line="480" w:lineRule="auto"/>
              <w:jc w:val="both"/>
              <w:rPr/>
            </w:pPr>
            <w:r w:rsidDel="00000000" w:rsidR="00000000" w:rsidRPr="00000000">
              <w:rPr>
                <w:rtl w:val="0"/>
              </w:rPr>
              <w:t xml:space="preserve">ISO/IEC 25010 (Performance Efficiency)</w:t>
            </w:r>
          </w:p>
        </w:tc>
      </w:tr>
      <w:tr>
        <w:trPr>
          <w:cantSplit w:val="0"/>
          <w:trHeight w:val="585" w:hRule="atLeast"/>
          <w:tblHeader w:val="0"/>
        </w:trPr>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3E">
            <w:pPr>
              <w:widowControl w:val="0"/>
              <w:spacing w:line="480" w:lineRule="auto"/>
              <w:jc w:val="both"/>
              <w:rPr/>
            </w:pPr>
            <w:r w:rsidDel="00000000" w:rsidR="00000000" w:rsidRPr="00000000">
              <w:rPr>
                <w:rtl w:val="0"/>
              </w:rPr>
              <w:t xml:space="preserve">P-TC05</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3F">
            <w:pPr>
              <w:widowControl w:val="0"/>
              <w:spacing w:line="480" w:lineRule="auto"/>
              <w:jc w:val="both"/>
              <w:rPr/>
            </w:pPr>
            <w:r w:rsidDel="00000000" w:rsidR="00000000" w:rsidRPr="00000000">
              <w:rPr>
                <w:rtl w:val="0"/>
              </w:rPr>
              <w:t xml:space="preserve">Live GPS Tracking</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40">
            <w:pPr>
              <w:widowControl w:val="0"/>
              <w:spacing w:line="480" w:lineRule="auto"/>
              <w:jc w:val="both"/>
              <w:rPr/>
            </w:pPr>
            <w:r w:rsidDel="00000000" w:rsidR="00000000" w:rsidRPr="00000000">
              <w:rPr>
                <w:rtl w:val="0"/>
              </w:rPr>
              <w:t xml:space="preserve">1. Observe driver location before and during ride.</w:t>
            </w:r>
          </w:p>
          <w:p w:rsidR="00000000" w:rsidDel="00000000" w:rsidP="00000000" w:rsidRDefault="00000000" w:rsidRPr="00000000" w14:paraId="00000641">
            <w:pPr>
              <w:widowControl w:val="0"/>
              <w:spacing w:line="480" w:lineRule="auto"/>
              <w:jc w:val="both"/>
              <w:rPr/>
            </w:pPr>
            <w:r w:rsidDel="00000000" w:rsidR="00000000" w:rsidRPr="00000000">
              <w:rPr>
                <w:rtl w:val="0"/>
              </w:rPr>
              <w:t xml:space="preserve">2. Move or simulate driver location.</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42">
            <w:pPr>
              <w:widowControl w:val="0"/>
              <w:spacing w:line="480" w:lineRule="auto"/>
              <w:jc w:val="both"/>
              <w:rPr/>
            </w:pPr>
            <w:r w:rsidDel="00000000" w:rsidR="00000000" w:rsidRPr="00000000">
              <w:rPr>
                <w:rtl w:val="0"/>
              </w:rPr>
              <w:t xml:space="preserve">The map accurately reflects the driver’s movement and continuously updates in real time.</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43">
            <w:pPr>
              <w:widowControl w:val="0"/>
              <w:spacing w:line="480" w:lineRule="auto"/>
              <w:jc w:val="both"/>
              <w:rPr/>
            </w:pPr>
            <w:r w:rsidDel="00000000" w:rsidR="00000000" w:rsidRPr="00000000">
              <w:rPr>
                <w:rtl w:val="0"/>
              </w:rPr>
              <w:t xml:space="preserve">ISO/IEC 25010 (Reliability); Nielsen (1994)</w:t>
            </w:r>
          </w:p>
        </w:tc>
      </w:tr>
      <w:tr>
        <w:trPr>
          <w:cantSplit w:val="0"/>
          <w:trHeight w:val="585" w:hRule="atLeast"/>
          <w:tblHeader w:val="0"/>
        </w:trPr>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44">
            <w:pPr>
              <w:widowControl w:val="0"/>
              <w:spacing w:line="480" w:lineRule="auto"/>
              <w:jc w:val="both"/>
              <w:rPr/>
            </w:pPr>
            <w:r w:rsidDel="00000000" w:rsidR="00000000" w:rsidRPr="00000000">
              <w:rPr>
                <w:rtl w:val="0"/>
              </w:rPr>
              <w:t xml:space="preserve">P-TC06</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45">
            <w:pPr>
              <w:widowControl w:val="0"/>
              <w:spacing w:line="480" w:lineRule="auto"/>
              <w:jc w:val="both"/>
              <w:rPr/>
            </w:pPr>
            <w:r w:rsidDel="00000000" w:rsidR="00000000" w:rsidRPr="00000000">
              <w:rPr>
                <w:rtl w:val="0"/>
              </w:rPr>
              <w:t xml:space="preserve">In-App Chat</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46">
            <w:pPr>
              <w:widowControl w:val="0"/>
              <w:spacing w:line="480" w:lineRule="auto"/>
              <w:jc w:val="both"/>
              <w:rPr/>
            </w:pPr>
            <w:r w:rsidDel="00000000" w:rsidR="00000000" w:rsidRPr="00000000">
              <w:rPr>
                <w:rtl w:val="0"/>
              </w:rPr>
              <w:t xml:space="preserve">1. Open chat window for active ride.</w:t>
            </w:r>
          </w:p>
          <w:p w:rsidR="00000000" w:rsidDel="00000000" w:rsidP="00000000" w:rsidRDefault="00000000" w:rsidRPr="00000000" w14:paraId="00000647">
            <w:pPr>
              <w:widowControl w:val="0"/>
              <w:spacing w:line="480" w:lineRule="auto"/>
              <w:jc w:val="both"/>
              <w:rPr/>
            </w:pPr>
            <w:r w:rsidDel="00000000" w:rsidR="00000000" w:rsidRPr="00000000">
              <w:rPr>
                <w:rtl w:val="0"/>
              </w:rPr>
              <w:t xml:space="preserve">2. Exchange messages with driver.</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48">
            <w:pPr>
              <w:widowControl w:val="0"/>
              <w:spacing w:line="480" w:lineRule="auto"/>
              <w:jc w:val="both"/>
              <w:rPr/>
            </w:pPr>
            <w:r w:rsidDel="00000000" w:rsidR="00000000" w:rsidRPr="00000000">
              <w:rPr>
                <w:rtl w:val="0"/>
              </w:rPr>
              <w:t xml:space="preserve">Messages are delivered promptly and displayed clearly for both parties.</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49">
            <w:pPr>
              <w:widowControl w:val="0"/>
              <w:spacing w:line="480" w:lineRule="auto"/>
              <w:jc w:val="both"/>
              <w:rPr/>
            </w:pPr>
            <w:r w:rsidDel="00000000" w:rsidR="00000000" w:rsidRPr="00000000">
              <w:rPr>
                <w:rtl w:val="0"/>
              </w:rPr>
              <w:t xml:space="preserve">ISO/IEC 25010 (Performance); Nielsen (1994)</w:t>
            </w:r>
          </w:p>
        </w:tc>
      </w:tr>
      <w:tr>
        <w:trPr>
          <w:cantSplit w:val="0"/>
          <w:trHeight w:val="585" w:hRule="atLeast"/>
          <w:tblHeader w:val="0"/>
        </w:trPr>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4A">
            <w:pPr>
              <w:widowControl w:val="0"/>
              <w:spacing w:line="480" w:lineRule="auto"/>
              <w:jc w:val="both"/>
              <w:rPr/>
            </w:pPr>
            <w:r w:rsidDel="00000000" w:rsidR="00000000" w:rsidRPr="00000000">
              <w:rPr>
                <w:rtl w:val="0"/>
              </w:rPr>
              <w:t xml:space="preserve">P-TC08</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4B">
            <w:pPr>
              <w:widowControl w:val="0"/>
              <w:spacing w:line="480" w:lineRule="auto"/>
              <w:jc w:val="both"/>
              <w:rPr/>
            </w:pPr>
            <w:r w:rsidDel="00000000" w:rsidR="00000000" w:rsidRPr="00000000">
              <w:rPr>
                <w:rtl w:val="0"/>
              </w:rPr>
              <w:t xml:space="preserve">Ride Status Monitoring</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4C">
            <w:pPr>
              <w:widowControl w:val="0"/>
              <w:spacing w:line="480" w:lineRule="auto"/>
              <w:jc w:val="both"/>
              <w:rPr/>
            </w:pPr>
            <w:r w:rsidDel="00000000" w:rsidR="00000000" w:rsidRPr="00000000">
              <w:rPr>
                <w:rtl w:val="0"/>
              </w:rPr>
              <w:t xml:space="preserve">1. Observe status transitions (Requested &gt; Matched &gt; Ongoing &gt; Completed).</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4D">
            <w:pPr>
              <w:widowControl w:val="0"/>
              <w:spacing w:line="480" w:lineRule="auto"/>
              <w:jc w:val="both"/>
              <w:rPr/>
            </w:pPr>
            <w:r w:rsidDel="00000000" w:rsidR="00000000" w:rsidRPr="00000000">
              <w:rPr>
                <w:rtl w:val="0"/>
              </w:rPr>
              <w:t xml:space="preserve">Status changes are displayed correctly and synchronized between both user interfaces.</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4E">
            <w:pPr>
              <w:widowControl w:val="0"/>
              <w:spacing w:line="480" w:lineRule="auto"/>
              <w:jc w:val="both"/>
              <w:rPr/>
            </w:pPr>
            <w:r w:rsidDel="00000000" w:rsidR="00000000" w:rsidRPr="00000000">
              <w:rPr>
                <w:rtl w:val="0"/>
              </w:rPr>
              <w:t xml:space="preserve">IEEE 829-2008</w:t>
            </w:r>
          </w:p>
        </w:tc>
      </w:tr>
      <w:tr>
        <w:trPr>
          <w:cantSplit w:val="0"/>
          <w:trHeight w:val="585" w:hRule="atLeast"/>
          <w:tblHeader w:val="0"/>
        </w:trPr>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4F">
            <w:pPr>
              <w:widowControl w:val="0"/>
              <w:spacing w:line="480" w:lineRule="auto"/>
              <w:jc w:val="both"/>
              <w:rPr/>
            </w:pPr>
            <w:r w:rsidDel="00000000" w:rsidR="00000000" w:rsidRPr="00000000">
              <w:rPr>
                <w:rtl w:val="0"/>
              </w:rPr>
              <w:t xml:space="preserve">P-TC09</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50">
            <w:pPr>
              <w:widowControl w:val="0"/>
              <w:spacing w:line="480" w:lineRule="auto"/>
              <w:jc w:val="both"/>
              <w:rPr/>
            </w:pPr>
            <w:r w:rsidDel="00000000" w:rsidR="00000000" w:rsidRPr="00000000">
              <w:rPr>
                <w:rtl w:val="0"/>
              </w:rPr>
              <w:t xml:space="preserve">Ratings and Feedback</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51">
            <w:pPr>
              <w:widowControl w:val="0"/>
              <w:spacing w:line="480" w:lineRule="auto"/>
              <w:jc w:val="both"/>
              <w:rPr/>
            </w:pPr>
            <w:r w:rsidDel="00000000" w:rsidR="00000000" w:rsidRPr="00000000">
              <w:rPr>
                <w:rtl w:val="0"/>
              </w:rPr>
              <w:t xml:space="preserve">1. Submit driver rating (1–5) and comment after trip.</w:t>
            </w:r>
          </w:p>
          <w:p w:rsidR="00000000" w:rsidDel="00000000" w:rsidP="00000000" w:rsidRDefault="00000000" w:rsidRPr="00000000" w14:paraId="00000652">
            <w:pPr>
              <w:widowControl w:val="0"/>
              <w:spacing w:line="480" w:lineRule="auto"/>
              <w:jc w:val="both"/>
              <w:rPr/>
            </w:pPr>
            <w:r w:rsidDel="00000000" w:rsidR="00000000" w:rsidRPr="00000000">
              <w:rPr>
                <w:rtl w:val="0"/>
              </w:rPr>
              <w:t xml:space="preserve">2. View profile update.</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53">
            <w:pPr>
              <w:widowControl w:val="0"/>
              <w:spacing w:line="480" w:lineRule="auto"/>
              <w:jc w:val="both"/>
              <w:rPr/>
            </w:pPr>
            <w:r w:rsidDel="00000000" w:rsidR="00000000" w:rsidRPr="00000000">
              <w:rPr>
                <w:rtl w:val="0"/>
              </w:rPr>
              <w:t xml:space="preserve">The feedback is stored successfully and reflected in the driver’s profile.</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54">
            <w:pPr>
              <w:widowControl w:val="0"/>
              <w:spacing w:line="480" w:lineRule="auto"/>
              <w:jc w:val="both"/>
              <w:rPr/>
            </w:pPr>
            <w:r w:rsidDel="00000000" w:rsidR="00000000" w:rsidRPr="00000000">
              <w:rPr>
                <w:rtl w:val="0"/>
              </w:rPr>
              <w:t xml:space="preserve">ISO/IEC 25010 (Usability); McKnight et al., 2002</w:t>
            </w:r>
          </w:p>
        </w:tc>
      </w:tr>
      <w:tr>
        <w:trPr>
          <w:cantSplit w:val="0"/>
          <w:trHeight w:val="585" w:hRule="atLeast"/>
          <w:tblHeader w:val="0"/>
        </w:trPr>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55">
            <w:pPr>
              <w:widowControl w:val="0"/>
              <w:spacing w:line="480" w:lineRule="auto"/>
              <w:jc w:val="both"/>
              <w:rPr/>
            </w:pPr>
            <w:r w:rsidDel="00000000" w:rsidR="00000000" w:rsidRPr="00000000">
              <w:rPr>
                <w:rtl w:val="0"/>
              </w:rPr>
              <w:t xml:space="preserve">P-TC10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56">
            <w:pPr>
              <w:widowControl w:val="0"/>
              <w:spacing w:line="480" w:lineRule="auto"/>
              <w:jc w:val="both"/>
              <w:rPr/>
            </w:pPr>
            <w:r w:rsidDel="00000000" w:rsidR="00000000" w:rsidRPr="00000000">
              <w:rPr>
                <w:rtl w:val="0"/>
              </w:rPr>
              <w:t xml:space="preserve">SOS / Emergency</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57">
            <w:pPr>
              <w:widowControl w:val="0"/>
              <w:spacing w:line="480" w:lineRule="auto"/>
              <w:jc w:val="both"/>
              <w:rPr/>
            </w:pPr>
            <w:r w:rsidDel="00000000" w:rsidR="00000000" w:rsidRPr="00000000">
              <w:rPr>
                <w:rtl w:val="0"/>
              </w:rPr>
              <w:t xml:space="preserve">1. Tap SOS during active ride.</w:t>
            </w:r>
          </w:p>
          <w:p w:rsidR="00000000" w:rsidDel="00000000" w:rsidP="00000000" w:rsidRDefault="00000000" w:rsidRPr="00000000" w14:paraId="00000658">
            <w:pPr>
              <w:widowControl w:val="0"/>
              <w:spacing w:line="480" w:lineRule="auto"/>
              <w:jc w:val="both"/>
              <w:rPr/>
            </w:pPr>
            <w:r w:rsidDel="00000000" w:rsidR="00000000" w:rsidRPr="00000000">
              <w:rPr>
                <w:rtl w:val="0"/>
              </w:rPr>
              <w:t xml:space="preserve">2. Verify log entry.</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59">
            <w:pPr>
              <w:widowControl w:val="0"/>
              <w:spacing w:line="480" w:lineRule="auto"/>
              <w:jc w:val="both"/>
              <w:rPr/>
            </w:pPr>
            <w:r w:rsidDel="00000000" w:rsidR="00000000" w:rsidRPr="00000000">
              <w:rPr>
                <w:rtl w:val="0"/>
              </w:rPr>
              <w:t xml:space="preserve">The system sends an emergency alert to the admin dashboard and records the incident details.</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5A">
            <w:pPr>
              <w:widowControl w:val="0"/>
              <w:spacing w:line="480" w:lineRule="auto"/>
              <w:jc w:val="both"/>
              <w:rPr/>
            </w:pPr>
            <w:r w:rsidDel="00000000" w:rsidR="00000000" w:rsidRPr="00000000">
              <w:rPr>
                <w:rtl w:val="0"/>
              </w:rPr>
              <w:t xml:space="preserve">ISO/IEC 25010 (Safety/Reliability)</w:t>
            </w:r>
          </w:p>
        </w:tc>
      </w:tr>
      <w:tr>
        <w:trPr>
          <w:cantSplit w:val="0"/>
          <w:trHeight w:val="585" w:hRule="atLeast"/>
          <w:tblHeader w:val="0"/>
        </w:trPr>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5B">
            <w:pPr>
              <w:widowControl w:val="0"/>
              <w:spacing w:line="480" w:lineRule="auto"/>
              <w:jc w:val="both"/>
              <w:rPr/>
            </w:pPr>
            <w:r w:rsidDel="00000000" w:rsidR="00000000" w:rsidRPr="00000000">
              <w:rPr>
                <w:rtl w:val="0"/>
              </w:rPr>
              <w:t xml:space="preserve">P-TC11</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5C">
            <w:pPr>
              <w:widowControl w:val="0"/>
              <w:spacing w:line="480" w:lineRule="auto"/>
              <w:jc w:val="both"/>
              <w:rPr/>
            </w:pPr>
            <w:r w:rsidDel="00000000" w:rsidR="00000000" w:rsidRPr="00000000">
              <w:rPr>
                <w:rtl w:val="0"/>
              </w:rPr>
              <w:t xml:space="preserve">Ride History</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5D">
            <w:pPr>
              <w:widowControl w:val="0"/>
              <w:spacing w:line="480" w:lineRule="auto"/>
              <w:jc w:val="both"/>
              <w:rPr/>
            </w:pPr>
            <w:r w:rsidDel="00000000" w:rsidR="00000000" w:rsidRPr="00000000">
              <w:rPr>
                <w:rtl w:val="0"/>
              </w:rPr>
              <w:t xml:space="preserve">1. Complete ride.</w:t>
            </w:r>
          </w:p>
          <w:p w:rsidR="00000000" w:rsidDel="00000000" w:rsidP="00000000" w:rsidRDefault="00000000" w:rsidRPr="00000000" w14:paraId="0000065E">
            <w:pPr>
              <w:widowControl w:val="0"/>
              <w:spacing w:line="480" w:lineRule="auto"/>
              <w:jc w:val="both"/>
              <w:rPr/>
            </w:pPr>
            <w:r w:rsidDel="00000000" w:rsidR="00000000" w:rsidRPr="00000000">
              <w:rPr>
                <w:rtl w:val="0"/>
              </w:rPr>
              <w:t xml:space="preserve">2. Open “My Rides.”</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5F">
            <w:pPr>
              <w:widowControl w:val="0"/>
              <w:spacing w:line="480" w:lineRule="auto"/>
              <w:jc w:val="both"/>
              <w:rPr/>
            </w:pPr>
            <w:r w:rsidDel="00000000" w:rsidR="00000000" w:rsidRPr="00000000">
              <w:rPr>
                <w:rtl w:val="0"/>
              </w:rPr>
              <w:t xml:space="preserve">The completed trip appears in the ride history with accurate details.</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60">
            <w:pPr>
              <w:widowControl w:val="0"/>
              <w:spacing w:line="480" w:lineRule="auto"/>
              <w:jc w:val="both"/>
              <w:rPr/>
            </w:pPr>
            <w:r w:rsidDel="00000000" w:rsidR="00000000" w:rsidRPr="00000000">
              <w:rPr>
                <w:rtl w:val="0"/>
              </w:rPr>
              <w:t xml:space="preserve">IEEE 829-2008</w:t>
            </w:r>
          </w:p>
        </w:tc>
      </w:tr>
      <w:tr>
        <w:trPr>
          <w:cantSplit w:val="0"/>
          <w:trHeight w:val="585" w:hRule="atLeast"/>
          <w:tblHeader w:val="0"/>
        </w:trPr>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61">
            <w:pPr>
              <w:widowControl w:val="0"/>
              <w:spacing w:line="480" w:lineRule="auto"/>
              <w:jc w:val="both"/>
              <w:rPr/>
            </w:pPr>
            <w:r w:rsidDel="00000000" w:rsidR="00000000" w:rsidRPr="00000000">
              <w:rPr>
                <w:rtl w:val="0"/>
              </w:rPr>
              <w:t xml:space="preserve">P-TC12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62">
            <w:pPr>
              <w:widowControl w:val="0"/>
              <w:spacing w:line="480" w:lineRule="auto"/>
              <w:jc w:val="both"/>
              <w:rPr/>
            </w:pPr>
            <w:r w:rsidDel="00000000" w:rsidR="00000000" w:rsidRPr="00000000">
              <w:rPr>
                <w:rtl w:val="0"/>
              </w:rPr>
              <w:t xml:space="preserve">System Responsiveness</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63">
            <w:pPr>
              <w:widowControl w:val="0"/>
              <w:spacing w:line="480" w:lineRule="auto"/>
              <w:jc w:val="both"/>
              <w:rPr/>
            </w:pPr>
            <w:r w:rsidDel="00000000" w:rsidR="00000000" w:rsidRPr="00000000">
              <w:rPr>
                <w:rtl w:val="0"/>
              </w:rPr>
              <w:t xml:space="preserve">1. Navigate through pages.</w:t>
            </w:r>
          </w:p>
          <w:p w:rsidR="00000000" w:rsidDel="00000000" w:rsidP="00000000" w:rsidRDefault="00000000" w:rsidRPr="00000000" w14:paraId="00000664">
            <w:pPr>
              <w:widowControl w:val="0"/>
              <w:spacing w:line="480" w:lineRule="auto"/>
              <w:jc w:val="both"/>
              <w:rPr/>
            </w:pPr>
            <w:r w:rsidDel="00000000" w:rsidR="00000000" w:rsidRPr="00000000">
              <w:rPr>
                <w:rtl w:val="0"/>
              </w:rPr>
              <w:t xml:space="preserve">2. Observe load speed and app stability.</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65">
            <w:pPr>
              <w:widowControl w:val="0"/>
              <w:spacing w:line="480" w:lineRule="auto"/>
              <w:jc w:val="both"/>
              <w:rPr/>
            </w:pPr>
            <w:r w:rsidDel="00000000" w:rsidR="00000000" w:rsidRPr="00000000">
              <w:rPr>
                <w:rtl w:val="0"/>
              </w:rPr>
              <w:t xml:space="preserve">The app maintains smooth performance with consistent stability and responsiveness.</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666">
            <w:pPr>
              <w:widowControl w:val="0"/>
              <w:spacing w:line="480" w:lineRule="auto"/>
              <w:jc w:val="both"/>
              <w:rPr/>
            </w:pPr>
            <w:r w:rsidDel="00000000" w:rsidR="00000000" w:rsidRPr="00000000">
              <w:rPr>
                <w:rtl w:val="0"/>
              </w:rPr>
              <w:t xml:space="preserve">ISO/IEC 25010 (Performance Efficiency)</w:t>
            </w:r>
          </w:p>
        </w:tc>
      </w:tr>
    </w:tbl>
    <w:p w:rsidR="00000000" w:rsidDel="00000000" w:rsidP="00000000" w:rsidRDefault="00000000" w:rsidRPr="00000000" w14:paraId="00000667">
      <w:pPr>
        <w:spacing w:line="480" w:lineRule="auto"/>
        <w:rPr/>
      </w:pPr>
      <w:r w:rsidDel="00000000" w:rsidR="00000000" w:rsidRPr="00000000">
        <w:rPr>
          <w:rtl w:val="0"/>
        </w:rPr>
      </w:r>
    </w:p>
    <w:p w:rsidR="00000000" w:rsidDel="00000000" w:rsidP="00000000" w:rsidRDefault="00000000" w:rsidRPr="00000000" w14:paraId="00000668">
      <w:pPr>
        <w:spacing w:line="480" w:lineRule="auto"/>
        <w:rPr/>
      </w:pPr>
      <w:r w:rsidDel="00000000" w:rsidR="00000000" w:rsidRPr="00000000">
        <w:rPr>
          <w:rtl w:val="0"/>
        </w:rPr>
      </w:r>
    </w:p>
    <w:p w:rsidR="00000000" w:rsidDel="00000000" w:rsidP="00000000" w:rsidRDefault="00000000" w:rsidRPr="00000000" w14:paraId="00000669">
      <w:pPr>
        <w:spacing w:line="480" w:lineRule="auto"/>
        <w:rPr/>
      </w:pPr>
      <w:r w:rsidDel="00000000" w:rsidR="00000000" w:rsidRPr="00000000">
        <w:rPr>
          <w:rtl w:val="0"/>
        </w:rPr>
      </w:r>
    </w:p>
    <w:p w:rsidR="00000000" w:rsidDel="00000000" w:rsidP="00000000" w:rsidRDefault="00000000" w:rsidRPr="00000000" w14:paraId="0000066A">
      <w:pPr>
        <w:spacing w:line="480" w:lineRule="auto"/>
        <w:rPr/>
      </w:pPr>
      <w:r w:rsidDel="00000000" w:rsidR="00000000" w:rsidRPr="00000000">
        <w:rPr>
          <w:rtl w:val="0"/>
        </w:rPr>
      </w:r>
    </w:p>
    <w:p w:rsidR="00000000" w:rsidDel="00000000" w:rsidP="00000000" w:rsidRDefault="00000000" w:rsidRPr="00000000" w14:paraId="0000066B">
      <w:pPr>
        <w:spacing w:line="480" w:lineRule="auto"/>
        <w:rPr/>
      </w:pPr>
      <w:r w:rsidDel="00000000" w:rsidR="00000000" w:rsidRPr="00000000">
        <w:rPr>
          <w:rtl w:val="0"/>
        </w:rPr>
      </w:r>
    </w:p>
    <w:p w:rsidR="00000000" w:rsidDel="00000000" w:rsidP="00000000" w:rsidRDefault="00000000" w:rsidRPr="00000000" w14:paraId="0000066C">
      <w:pPr>
        <w:spacing w:line="480" w:lineRule="auto"/>
        <w:rPr/>
      </w:pPr>
      <w:r w:rsidDel="00000000" w:rsidR="00000000" w:rsidRPr="00000000">
        <w:rPr>
          <w:rtl w:val="0"/>
        </w:rPr>
      </w:r>
    </w:p>
    <w:p w:rsidR="00000000" w:rsidDel="00000000" w:rsidP="00000000" w:rsidRDefault="00000000" w:rsidRPr="00000000" w14:paraId="0000066D">
      <w:pPr>
        <w:spacing w:line="480" w:lineRule="auto"/>
        <w:jc w:val="center"/>
        <w:rPr/>
      </w:pPr>
      <w:r w:rsidDel="00000000" w:rsidR="00000000" w:rsidRPr="00000000">
        <w:rPr>
          <w:b w:val="1"/>
          <w:rtl w:val="0"/>
        </w:rPr>
        <w:t xml:space="preserve">Appenix C</w:t>
      </w:r>
      <w:r w:rsidDel="00000000" w:rsidR="00000000" w:rsidRPr="00000000">
        <w:rPr>
          <w:rtl w:val="0"/>
        </w:rPr>
      </w:r>
    </w:p>
    <w:p w:rsidR="00000000" w:rsidDel="00000000" w:rsidP="00000000" w:rsidRDefault="00000000" w:rsidRPr="00000000" w14:paraId="0000066E">
      <w:pPr>
        <w:spacing w:line="480" w:lineRule="auto"/>
        <w:jc w:val="center"/>
        <w:rPr/>
      </w:pPr>
      <w:r w:rsidDel="00000000" w:rsidR="00000000" w:rsidRPr="00000000">
        <w:rPr>
          <w:rtl w:val="0"/>
        </w:rPr>
        <w:t xml:space="preserve">GoDavao Survey 2.0 Questionnaire and Summary of Responses</w:t>
      </w:r>
    </w:p>
    <w:tbl>
      <w:tblPr>
        <w:tblStyle w:val="Table27"/>
        <w:tblW w:w="10935.0" w:type="dxa"/>
        <w:jc w:val="left"/>
        <w:tblInd w:w="-8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
        <w:gridCol w:w="4710"/>
        <w:gridCol w:w="4830"/>
        <w:tblGridChange w:id="0">
          <w:tblGrid>
            <w:gridCol w:w="1395"/>
            <w:gridCol w:w="4710"/>
            <w:gridCol w:w="4830"/>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F">
            <w:pPr>
              <w:spacing w:line="480" w:lineRule="auto"/>
              <w:jc w:val="center"/>
              <w:rPr/>
            </w:pPr>
            <w:r w:rsidDel="00000000" w:rsidR="00000000" w:rsidRPr="00000000">
              <w:rPr>
                <w:b w:val="1"/>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0">
            <w:pPr>
              <w:spacing w:line="480" w:lineRule="auto"/>
              <w:jc w:val="center"/>
              <w:rPr/>
            </w:pPr>
            <w:r w:rsidDel="00000000" w:rsidR="00000000" w:rsidRPr="00000000">
              <w:rPr>
                <w:b w:val="1"/>
                <w:rtl w:val="0"/>
              </w:rPr>
              <w:t xml:space="preserve">Survey Question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1">
            <w:pPr>
              <w:spacing w:line="480" w:lineRule="auto"/>
              <w:jc w:val="center"/>
              <w:rPr/>
            </w:pPr>
            <w:r w:rsidDel="00000000" w:rsidR="00000000" w:rsidRPr="00000000">
              <w:rPr>
                <w:b w:val="1"/>
                <w:rtl w:val="0"/>
              </w:rPr>
              <w:t xml:space="preserve">Top Responses (Count)</w:t>
            </w:r>
            <w:r w:rsidDel="00000000" w:rsidR="00000000" w:rsidRPr="00000000">
              <w:rPr>
                <w:rtl w:val="0"/>
              </w:rPr>
            </w:r>
          </w:p>
        </w:tc>
      </w:tr>
      <w:tr>
        <w:trPr>
          <w:cantSplit w:val="0"/>
          <w:trHeight w:val="13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2">
            <w:pPr>
              <w:spacing w:line="480" w:lineRule="auto"/>
              <w:jc w:val="cente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3">
            <w:pPr>
              <w:spacing w:line="480" w:lineRule="auto"/>
              <w:jc w:val="center"/>
              <w:rPr/>
            </w:pPr>
            <w:r w:rsidDel="00000000" w:rsidR="00000000" w:rsidRPr="00000000">
              <w:rPr>
                <w:rtl w:val="0"/>
              </w:rPr>
              <w:t xml:space="preserve">Your participation is voluntary and your answers will be kept confidential. Do you consent to having your data being used as part of our research?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4">
            <w:pPr>
              <w:spacing w:line="480" w:lineRule="auto"/>
              <w:jc w:val="center"/>
              <w:rPr/>
            </w:pPr>
            <w:r w:rsidDel="00000000" w:rsidR="00000000" w:rsidRPr="00000000">
              <w:rPr>
                <w:rtl w:val="0"/>
              </w:rPr>
              <w:t xml:space="preserve">Yes (32)</w:t>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5">
            <w:pPr>
              <w:spacing w:line="480" w:lineRule="auto"/>
              <w:jc w:val="cente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6">
            <w:pPr>
              <w:spacing w:line="480" w:lineRule="auto"/>
              <w:jc w:val="center"/>
              <w:rPr/>
            </w:pPr>
            <w:r w:rsidDel="00000000" w:rsidR="00000000" w:rsidRPr="00000000">
              <w:rPr>
                <w:rtl w:val="0"/>
              </w:rPr>
              <w:t xml:space="preserve">Which category best describes you as a commuter of public transportation?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7">
            <w:pPr>
              <w:spacing w:line="480" w:lineRule="auto"/>
              <w:jc w:val="center"/>
              <w:rPr/>
            </w:pPr>
            <w:r w:rsidDel="00000000" w:rsidR="00000000" w:rsidRPr="00000000">
              <w:rPr>
                <w:rtl w:val="0"/>
              </w:rPr>
              <w:t xml:space="preserve">Daily commuter (work/school) (16); Occasional commuter (8); Driver (5); Personal vehicle (3)</w:t>
            </w:r>
          </w:p>
        </w:tc>
      </w:tr>
      <w:tr>
        <w:trPr>
          <w:cantSplit w:val="0"/>
          <w:trHeight w:val="13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8">
            <w:pPr>
              <w:spacing w:line="480" w:lineRule="auto"/>
              <w:jc w:val="cente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9">
            <w:pPr>
              <w:spacing w:line="480" w:lineRule="auto"/>
              <w:jc w:val="center"/>
              <w:rPr/>
            </w:pPr>
            <w:r w:rsidDel="00000000" w:rsidR="00000000" w:rsidRPr="00000000">
              <w:rPr>
                <w:rtl w:val="0"/>
              </w:rPr>
              <w:t xml:space="preserve">What challenges do you currently face with your daily commute?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A">
            <w:pPr>
              <w:spacing w:line="480" w:lineRule="auto"/>
              <w:jc w:val="center"/>
              <w:rPr/>
            </w:pPr>
            <w:r w:rsidDel="00000000" w:rsidR="00000000" w:rsidRPr="00000000">
              <w:rPr>
                <w:rtl w:val="0"/>
              </w:rPr>
              <w:t xml:space="preserve">Anxiety about arrival times + Delays and inefficiency (13); Inconvenient multi-stops (10); No available commute options (6); Heavy traffic (3)</w:t>
            </w:r>
          </w:p>
        </w:tc>
      </w:tr>
      <w:tr>
        <w:trPr>
          <w:cantSplit w:val="0"/>
          <w:trHeight w:val="13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B">
            <w:pPr>
              <w:spacing w:line="480" w:lineRule="auto"/>
              <w:jc w:val="cente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C">
            <w:pPr>
              <w:spacing w:line="480" w:lineRule="auto"/>
              <w:jc w:val="center"/>
              <w:rPr/>
            </w:pPr>
            <w:r w:rsidDel="00000000" w:rsidR="00000000" w:rsidRPr="00000000">
              <w:rPr>
                <w:rtl w:val="0"/>
              </w:rPr>
              <w:t xml:space="preserve">How likely would you consider using a ridesharing app if it can reduce your travel time through optimized routes and on-route pickups?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D">
            <w:pPr>
              <w:spacing w:line="480" w:lineRule="auto"/>
              <w:jc w:val="center"/>
              <w:rPr/>
            </w:pPr>
            <w:r w:rsidDel="00000000" w:rsidR="00000000" w:rsidRPr="00000000">
              <w:rPr>
                <w:rtl w:val="0"/>
              </w:rPr>
              <w:t xml:space="preserve">5 (14); 4 (14); 3 (4)</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E">
            <w:pPr>
              <w:spacing w:line="480" w:lineRule="auto"/>
              <w:jc w:val="center"/>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F">
            <w:pPr>
              <w:spacing w:line="480" w:lineRule="auto"/>
              <w:jc w:val="center"/>
              <w:rPr/>
            </w:pPr>
            <w:r w:rsidDel="00000000" w:rsidR="00000000" w:rsidRPr="00000000">
              <w:rPr>
                <w:rtl w:val="0"/>
              </w:rPr>
              <w:t xml:space="preserve">How important is real-time driver availability (seeing drivers nearby on the map)?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0">
            <w:pPr>
              <w:spacing w:line="480" w:lineRule="auto"/>
              <w:jc w:val="center"/>
              <w:rPr/>
            </w:pPr>
            <w:r w:rsidDel="00000000" w:rsidR="00000000" w:rsidRPr="00000000">
              <w:rPr>
                <w:rtl w:val="0"/>
              </w:rPr>
              <w:t xml:space="preserve">5 (22); 4 (7); 3 (3)</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1">
            <w:pPr>
              <w:spacing w:line="480" w:lineRule="auto"/>
              <w:jc w:val="center"/>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2">
            <w:pPr>
              <w:spacing w:line="480" w:lineRule="auto"/>
              <w:jc w:val="center"/>
              <w:rPr/>
            </w:pPr>
            <w:r w:rsidDel="00000000" w:rsidR="00000000" w:rsidRPr="00000000">
              <w:rPr>
                <w:rtl w:val="0"/>
              </w:rPr>
              <w:t xml:space="preserve">How important is it that ride-matching minimizes detours and passenger wait time?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3">
            <w:pPr>
              <w:spacing w:line="480" w:lineRule="auto"/>
              <w:jc w:val="center"/>
              <w:rPr/>
            </w:pPr>
            <w:r w:rsidDel="00000000" w:rsidR="00000000" w:rsidRPr="00000000">
              <w:rPr>
                <w:rtl w:val="0"/>
              </w:rPr>
              <w:t xml:space="preserve">5 (23); 4 (8); 3 (1)</w:t>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4">
            <w:pPr>
              <w:spacing w:line="480" w:lineRule="auto"/>
              <w:jc w:val="center"/>
              <w:rPr/>
            </w:pPr>
            <w:r w:rsidDel="00000000" w:rsidR="00000000" w:rsidRPr="00000000">
              <w:rPr>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5">
            <w:pPr>
              <w:spacing w:line="480" w:lineRule="auto"/>
              <w:jc w:val="center"/>
              <w:rPr/>
            </w:pPr>
            <w:r w:rsidDel="00000000" w:rsidR="00000000" w:rsidRPr="00000000">
              <w:rPr>
                <w:rtl w:val="0"/>
              </w:rPr>
              <w:t xml:space="preserve">Would you prefer to share rides with multiple passengers if it lowers your fare but slightly increases travel time?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6">
            <w:pPr>
              <w:spacing w:line="480" w:lineRule="auto"/>
              <w:jc w:val="center"/>
              <w:rPr/>
            </w:pPr>
            <w:r w:rsidDel="00000000" w:rsidR="00000000" w:rsidRPr="00000000">
              <w:rPr>
                <w:rtl w:val="0"/>
              </w:rPr>
              <w:t xml:space="preserve">Maybe depending on the situation (18); Yes (8); No (6)</w:t>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7">
            <w:pPr>
              <w:spacing w:line="480" w:lineRule="auto"/>
              <w:jc w:val="center"/>
              <w:rPr/>
            </w:pPr>
            <w:r w:rsidDel="00000000" w:rsidR="00000000" w:rsidRPr="00000000">
              <w:rPr>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8">
            <w:pPr>
              <w:spacing w:line="480" w:lineRule="auto"/>
              <w:jc w:val="center"/>
              <w:rPr/>
            </w:pPr>
            <w:r w:rsidDel="00000000" w:rsidR="00000000" w:rsidRPr="00000000">
              <w:rPr>
                <w:rtl w:val="0"/>
              </w:rPr>
              <w:t xml:space="preserve">How do you feel about dynamic pricing (fares that change depending on demand, traffic, or distance)?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9">
            <w:pPr>
              <w:spacing w:line="480" w:lineRule="auto"/>
              <w:jc w:val="center"/>
              <w:rPr/>
            </w:pPr>
            <w:r w:rsidDel="00000000" w:rsidR="00000000" w:rsidRPr="00000000">
              <w:rPr>
                <w:rtl w:val="0"/>
              </w:rPr>
              <w:t xml:space="preserve">Acceptable with clear explanation (21); Fair and acceptable (11)</w:t>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A">
            <w:pPr>
              <w:spacing w:line="480" w:lineRule="auto"/>
              <w:jc w:val="center"/>
              <w:rPr/>
            </w:pPr>
            <w:r w:rsidDel="00000000" w:rsidR="00000000" w:rsidRPr="00000000">
              <w:rPr>
                <w:rtl w:val="0"/>
              </w:rPr>
              <w:t xml:space="preserve">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B">
            <w:pPr>
              <w:spacing w:line="480" w:lineRule="auto"/>
              <w:jc w:val="center"/>
              <w:rPr/>
            </w:pPr>
            <w:r w:rsidDel="00000000" w:rsidR="00000000" w:rsidRPr="00000000">
              <w:rPr>
                <w:rtl w:val="0"/>
              </w:rPr>
              <w:t xml:space="preserve">Would you be more accepting of dynamic pricing if a clear fare estimate is shown before you confirm the ride?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C">
            <w:pPr>
              <w:spacing w:line="480" w:lineRule="auto"/>
              <w:jc w:val="center"/>
              <w:rPr/>
            </w:pPr>
            <w:r w:rsidDel="00000000" w:rsidR="00000000" w:rsidRPr="00000000">
              <w:rPr>
                <w:rtl w:val="0"/>
              </w:rPr>
              <w:t xml:space="preserve">Yes (32)</w:t>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D">
            <w:pPr>
              <w:spacing w:line="48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E">
            <w:pPr>
              <w:spacing w:line="480" w:lineRule="auto"/>
              <w:jc w:val="center"/>
              <w:rPr/>
            </w:pPr>
            <w:r w:rsidDel="00000000" w:rsidR="00000000" w:rsidRPr="00000000">
              <w:rPr>
                <w:rtl w:val="0"/>
              </w:rPr>
              <w:t xml:space="preserve">Which payment options do you prefer for a ridesharing platform?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F">
            <w:pPr>
              <w:spacing w:line="480" w:lineRule="auto"/>
              <w:jc w:val="center"/>
              <w:rPr/>
            </w:pPr>
            <w:r w:rsidDel="00000000" w:rsidR="00000000" w:rsidRPr="00000000">
              <w:rPr>
                <w:rtl w:val="0"/>
              </w:rPr>
              <w:t xml:space="preserve">Cash &amp; GCash (9); Cash (8); Cash + GCash + Credit/Debit (7); GCash (5); Credit/Debit (3)</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0">
            <w:pPr>
              <w:spacing w:line="480" w:lineRule="auto"/>
              <w:jc w:val="center"/>
              <w:rPr/>
            </w:pPr>
            <w:r w:rsidDel="00000000" w:rsidR="00000000" w:rsidRPr="00000000">
              <w:rPr>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1">
            <w:pPr>
              <w:spacing w:line="480" w:lineRule="auto"/>
              <w:jc w:val="center"/>
              <w:rPr/>
            </w:pPr>
            <w:r w:rsidDel="00000000" w:rsidR="00000000" w:rsidRPr="00000000">
              <w:rPr>
                <w:rtl w:val="0"/>
              </w:rPr>
              <w:t xml:space="preserve">How important is transparent fare breakdown (distance, time, additional fees)?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2">
            <w:pPr>
              <w:spacing w:line="480" w:lineRule="auto"/>
              <w:jc w:val="center"/>
              <w:rPr/>
            </w:pPr>
            <w:r w:rsidDel="00000000" w:rsidR="00000000" w:rsidRPr="00000000">
              <w:rPr>
                <w:rtl w:val="0"/>
              </w:rPr>
              <w:t xml:space="preserve">5 (27); 4 (3); 3 (2)</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3">
            <w:pPr>
              <w:spacing w:line="480" w:lineRule="auto"/>
              <w:jc w:val="center"/>
              <w:rPr/>
            </w:pPr>
            <w:r w:rsidDel="00000000" w:rsidR="00000000" w:rsidRPr="00000000">
              <w:rPr>
                <w:rtl w:val="0"/>
              </w:rPr>
              <w:t xml:space="preserv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4">
            <w:pPr>
              <w:spacing w:line="480" w:lineRule="auto"/>
              <w:jc w:val="center"/>
              <w:rPr/>
            </w:pPr>
            <w:r w:rsidDel="00000000" w:rsidR="00000000" w:rsidRPr="00000000">
              <w:rPr>
                <w:rtl w:val="0"/>
              </w:rPr>
              <w:t xml:space="preserve">Driver identity verification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5">
            <w:pPr>
              <w:spacing w:line="480" w:lineRule="auto"/>
              <w:jc w:val="center"/>
              <w:rPr/>
            </w:pPr>
            <w:r w:rsidDel="00000000" w:rsidR="00000000" w:rsidRPr="00000000">
              <w:rPr>
                <w:rtl w:val="0"/>
              </w:rPr>
              <w:t xml:space="preserve">5 (30); 3 (1); 4 (1)</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6">
            <w:pPr>
              <w:spacing w:line="480" w:lineRule="auto"/>
              <w:jc w:val="center"/>
              <w:rPr/>
            </w:pPr>
            <w:r w:rsidDel="00000000" w:rsidR="00000000" w:rsidRPr="00000000">
              <w:rPr>
                <w:rtl w:val="0"/>
              </w:rPr>
              <w:t xml:space="preserv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7">
            <w:pPr>
              <w:spacing w:line="480" w:lineRule="auto"/>
              <w:jc w:val="center"/>
              <w:rPr/>
            </w:pPr>
            <w:r w:rsidDel="00000000" w:rsidR="00000000" w:rsidRPr="00000000">
              <w:rPr>
                <w:rtl w:val="0"/>
              </w:rPr>
              <w:t xml:space="preserve">In-app emergency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8">
            <w:pPr>
              <w:spacing w:line="480" w:lineRule="auto"/>
              <w:jc w:val="center"/>
              <w:rPr/>
            </w:pPr>
            <w:r w:rsidDel="00000000" w:rsidR="00000000" w:rsidRPr="00000000">
              <w:rPr>
                <w:rtl w:val="0"/>
              </w:rPr>
              <w:t xml:space="preserve">5 (26); 4 (5); 3 (1)</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9">
            <w:pPr>
              <w:spacing w:line="480" w:lineRule="auto"/>
              <w:jc w:val="center"/>
              <w:rPr/>
            </w:pPr>
            <w:r w:rsidDel="00000000" w:rsidR="00000000" w:rsidRPr="00000000">
              <w:rPr>
                <w:rtl w:val="0"/>
              </w:rPr>
              <w:t xml:space="preserv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A">
            <w:pPr>
              <w:spacing w:line="480" w:lineRule="auto"/>
              <w:jc w:val="center"/>
              <w:rPr/>
            </w:pPr>
            <w:r w:rsidDel="00000000" w:rsidR="00000000" w:rsidRPr="00000000">
              <w:rPr>
                <w:rtl w:val="0"/>
              </w:rPr>
              <w:t xml:space="preserve">Real-time ride tracking and sharing with contacts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B">
            <w:pPr>
              <w:spacing w:line="480" w:lineRule="auto"/>
              <w:jc w:val="center"/>
              <w:rPr/>
            </w:pPr>
            <w:r w:rsidDel="00000000" w:rsidR="00000000" w:rsidRPr="00000000">
              <w:rPr>
                <w:rtl w:val="0"/>
              </w:rPr>
              <w:t xml:space="preserve">5 (26); 4 (5); 3 (1)</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C">
            <w:pPr>
              <w:spacing w:line="480" w:lineRule="auto"/>
              <w:jc w:val="center"/>
              <w:rPr/>
            </w:pPr>
            <w:r w:rsidDel="00000000" w:rsidR="00000000" w:rsidRPr="00000000">
              <w:rPr>
                <w:rtl w:val="0"/>
              </w:rPr>
              <w:t xml:space="preserv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D">
            <w:pPr>
              <w:spacing w:line="480" w:lineRule="auto"/>
              <w:jc w:val="center"/>
              <w:rPr/>
            </w:pPr>
            <w:r w:rsidDel="00000000" w:rsidR="00000000" w:rsidRPr="00000000">
              <w:rPr>
                <w:rtl w:val="0"/>
              </w:rPr>
              <w:t xml:space="preserve">Rating and review system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E">
            <w:pPr>
              <w:spacing w:line="480" w:lineRule="auto"/>
              <w:jc w:val="center"/>
              <w:rPr/>
            </w:pPr>
            <w:r w:rsidDel="00000000" w:rsidR="00000000" w:rsidRPr="00000000">
              <w:rPr>
                <w:rtl w:val="0"/>
              </w:rPr>
              <w:t xml:space="preserve">5 (22); 3 (6); 4 (4)</w:t>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F">
            <w:pPr>
              <w:spacing w:line="480" w:lineRule="auto"/>
              <w:jc w:val="center"/>
              <w:rPr/>
            </w:pPr>
            <w:r w:rsidDel="00000000" w:rsidR="00000000" w:rsidRPr="00000000">
              <w:rPr>
                <w:rtl w:val="0"/>
              </w:rPr>
              <w:t xml:space="preserv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0">
            <w:pPr>
              <w:spacing w:line="480" w:lineRule="auto"/>
              <w:jc w:val="center"/>
              <w:rPr/>
            </w:pPr>
            <w:r w:rsidDel="00000000" w:rsidR="00000000" w:rsidRPr="00000000">
              <w:rPr>
                <w:rtl w:val="0"/>
              </w:rPr>
              <w:t xml:space="preserve">What safety concerns would stop you from using a ridesharing app? (Open-ended)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1">
            <w:pPr>
              <w:spacing w:line="480" w:lineRule="auto"/>
              <w:jc w:val="center"/>
              <w:rPr/>
            </w:pPr>
            <w:r w:rsidDel="00000000" w:rsidR="00000000" w:rsidRPr="00000000">
              <w:rPr>
                <w:rtl w:val="0"/>
              </w:rPr>
              <w:t xml:space="preserve">Bad drivers using the app/taxes; Concerns with other passengers; Driver’s record; Data privacy</w:t>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2">
            <w:pPr>
              <w:spacing w:line="480" w:lineRule="auto"/>
              <w:jc w:val="center"/>
              <w:rPr/>
            </w:pPr>
            <w:r w:rsidDel="00000000" w:rsidR="00000000" w:rsidRPr="00000000">
              <w:rPr>
                <w:rtl w:val="0"/>
              </w:rPr>
              <w:t xml:space="preserve">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3">
            <w:pPr>
              <w:spacing w:line="480" w:lineRule="auto"/>
              <w:jc w:val="center"/>
              <w:rPr/>
            </w:pPr>
            <w:r w:rsidDel="00000000" w:rsidR="00000000" w:rsidRPr="00000000">
              <w:rPr>
                <w:rtl w:val="0"/>
              </w:rPr>
              <w:t xml:space="preserve">How likely are you to adopt a mobile ridesharing app if it addresses your commuting challenges?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4">
            <w:pPr>
              <w:spacing w:line="480" w:lineRule="auto"/>
              <w:jc w:val="center"/>
              <w:rPr/>
            </w:pPr>
            <w:r w:rsidDel="00000000" w:rsidR="00000000" w:rsidRPr="00000000">
              <w:rPr>
                <w:rtl w:val="0"/>
              </w:rPr>
              <w:t xml:space="preserve">5 (21); 4 (8); 3 (2); 1 (1)</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5">
            <w:pPr>
              <w:spacing w:line="480" w:lineRule="auto"/>
              <w:jc w:val="center"/>
              <w:rPr/>
            </w:pPr>
            <w:r w:rsidDel="00000000" w:rsidR="00000000" w:rsidRPr="00000000">
              <w:rPr>
                <w:rtl w:val="0"/>
              </w:rPr>
              <w:t xml:space="preserve">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6">
            <w:pPr>
              <w:spacing w:line="480" w:lineRule="auto"/>
              <w:jc w:val="center"/>
              <w:rPr/>
            </w:pPr>
            <w:r w:rsidDel="00000000" w:rsidR="00000000" w:rsidRPr="00000000">
              <w:rPr>
                <w:rtl w:val="0"/>
              </w:rPr>
              <w:t xml:space="preserve">How easy do you think it would be to use an app like GoDavao?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7">
            <w:pPr>
              <w:spacing w:line="480" w:lineRule="auto"/>
              <w:jc w:val="center"/>
              <w:rPr/>
            </w:pPr>
            <w:r w:rsidDel="00000000" w:rsidR="00000000" w:rsidRPr="00000000">
              <w:rPr>
                <w:rtl w:val="0"/>
              </w:rPr>
              <w:t xml:space="preserve">5 (20); 4 (9); 3 (3)</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8">
            <w:pPr>
              <w:spacing w:line="480" w:lineRule="auto"/>
              <w:jc w:val="center"/>
              <w:rPr/>
            </w:pPr>
            <w:r w:rsidDel="00000000" w:rsidR="00000000" w:rsidRPr="00000000">
              <w:rPr>
                <w:rtl w:val="0"/>
              </w:rPr>
              <w:t xml:space="preserve">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9">
            <w:pPr>
              <w:spacing w:line="480" w:lineRule="auto"/>
              <w:jc w:val="center"/>
              <w:rPr/>
            </w:pPr>
            <w:r w:rsidDel="00000000" w:rsidR="00000000" w:rsidRPr="00000000">
              <w:rPr>
                <w:rtl w:val="0"/>
              </w:rPr>
              <w:t xml:space="preserve">Which features would you find most useful in a ridesharing platform?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A">
            <w:pPr>
              <w:spacing w:line="480" w:lineRule="auto"/>
              <w:jc w:val="center"/>
              <w:rPr/>
            </w:pPr>
            <w:r w:rsidDel="00000000" w:rsidR="00000000" w:rsidRPr="00000000">
              <w:rPr>
                <w:rtl w:val="0"/>
              </w:rPr>
              <w:t xml:space="preserve">Easy booking &amp; scheduling; Multi-stop rides; Ride scheduling &amp; fare estimate</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B">
            <w:pPr>
              <w:spacing w:line="480" w:lineRule="auto"/>
              <w:jc w:val="center"/>
              <w:rPr/>
            </w:pPr>
            <w:r w:rsidDel="00000000" w:rsidR="00000000" w:rsidRPr="00000000">
              <w:rPr>
                <w:rtl w:val="0"/>
              </w:rPr>
              <w:t xml:space="preserve">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C">
            <w:pPr>
              <w:spacing w:line="480" w:lineRule="auto"/>
              <w:jc w:val="center"/>
              <w:rPr/>
            </w:pPr>
            <w:r w:rsidDel="00000000" w:rsidR="00000000" w:rsidRPr="00000000">
              <w:rPr>
                <w:rtl w:val="0"/>
              </w:rPr>
              <w:t xml:space="preserve">What is the main reason you would consider carpooling?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D">
            <w:pPr>
              <w:spacing w:line="480" w:lineRule="auto"/>
              <w:jc w:val="center"/>
              <w:rPr/>
            </w:pPr>
            <w:r w:rsidDel="00000000" w:rsidR="00000000" w:rsidRPr="00000000">
              <w:rPr>
                <w:rtl w:val="0"/>
              </w:rPr>
              <w:t xml:space="preserve">Save money (20); Convenience (8); Safety (2); Environmental impact (2)</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E">
            <w:pPr>
              <w:spacing w:line="480" w:lineRule="auto"/>
              <w:jc w:val="center"/>
              <w:rPr/>
            </w:pPr>
            <w:r w:rsidDel="00000000" w:rsidR="00000000" w:rsidRPr="00000000">
              <w:rPr>
                <w:rtl w:val="0"/>
              </w:rPr>
              <w:t xml:space="preserve">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F">
            <w:pPr>
              <w:spacing w:line="480" w:lineRule="auto"/>
              <w:jc w:val="center"/>
              <w:rPr/>
            </w:pPr>
            <w:r w:rsidDel="00000000" w:rsidR="00000000" w:rsidRPr="00000000">
              <w:rPr>
                <w:rtl w:val="0"/>
              </w:rPr>
              <w:t xml:space="preserve">What would make your carpooling/ridesharing experience better? (Open-ended)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0">
            <w:pPr>
              <w:spacing w:line="480" w:lineRule="auto"/>
              <w:jc w:val="center"/>
              <w:rPr/>
            </w:pPr>
            <w:r w:rsidDel="00000000" w:rsidR="00000000" w:rsidRPr="00000000">
              <w:rPr>
                <w:rtl w:val="0"/>
              </w:rPr>
              <w:t xml:space="preserve">Efficient routes; Good drivers; Comfort; Verified users; Positive vibes</w:t>
            </w:r>
          </w:p>
        </w:tc>
      </w:tr>
    </w:tbl>
    <w:p w:rsidR="00000000" w:rsidDel="00000000" w:rsidP="00000000" w:rsidRDefault="00000000" w:rsidRPr="00000000" w14:paraId="000006B1">
      <w:pPr>
        <w:spacing w:line="480" w:lineRule="auto"/>
        <w:jc w:val="center"/>
        <w:rPr/>
      </w:pPr>
      <w:r w:rsidDel="00000000" w:rsidR="00000000" w:rsidRPr="00000000">
        <w:rPr>
          <w:rtl w:val="0"/>
        </w:rPr>
      </w:r>
    </w:p>
    <w:p w:rsidR="00000000" w:rsidDel="00000000" w:rsidP="00000000" w:rsidRDefault="00000000" w:rsidRPr="00000000" w14:paraId="000006B2">
      <w:pPr>
        <w:spacing w:line="480" w:lineRule="auto"/>
        <w:rPr/>
      </w:pPr>
      <w:r w:rsidDel="00000000" w:rsidR="00000000" w:rsidRPr="00000000">
        <w:rPr>
          <w:rtl w:val="0"/>
        </w:rPr>
      </w:r>
    </w:p>
    <w:p w:rsidR="00000000" w:rsidDel="00000000" w:rsidP="00000000" w:rsidRDefault="00000000" w:rsidRPr="00000000" w14:paraId="000006B3">
      <w:pPr>
        <w:spacing w:line="480" w:lineRule="auto"/>
        <w:rPr/>
      </w:pPr>
      <w:r w:rsidDel="00000000" w:rsidR="00000000" w:rsidRPr="00000000">
        <w:rPr>
          <w:rtl w:val="0"/>
        </w:rPr>
      </w:r>
    </w:p>
    <w:p w:rsidR="00000000" w:rsidDel="00000000" w:rsidP="00000000" w:rsidRDefault="00000000" w:rsidRPr="00000000" w14:paraId="000006B4">
      <w:pPr>
        <w:spacing w:line="480" w:lineRule="auto"/>
        <w:rPr/>
      </w:pPr>
      <w:r w:rsidDel="00000000" w:rsidR="00000000" w:rsidRPr="00000000">
        <w:rPr>
          <w:rtl w:val="0"/>
        </w:rPr>
      </w:r>
    </w:p>
    <w:p w:rsidR="00000000" w:rsidDel="00000000" w:rsidP="00000000" w:rsidRDefault="00000000" w:rsidRPr="00000000" w14:paraId="000006B5">
      <w:pPr>
        <w:spacing w:line="480" w:lineRule="auto"/>
        <w:rPr/>
      </w:pPr>
      <w:r w:rsidDel="00000000" w:rsidR="00000000" w:rsidRPr="00000000">
        <w:rPr>
          <w:rtl w:val="0"/>
        </w:rPr>
      </w:r>
    </w:p>
    <w:p w:rsidR="00000000" w:rsidDel="00000000" w:rsidP="00000000" w:rsidRDefault="00000000" w:rsidRPr="00000000" w14:paraId="000006B6">
      <w:pPr>
        <w:spacing w:line="480" w:lineRule="auto"/>
        <w:rPr/>
      </w:pPr>
      <w:r w:rsidDel="00000000" w:rsidR="00000000" w:rsidRPr="00000000">
        <w:rPr>
          <w:rtl w:val="0"/>
        </w:rPr>
      </w:r>
    </w:p>
    <w:p w:rsidR="00000000" w:rsidDel="00000000" w:rsidP="00000000" w:rsidRDefault="00000000" w:rsidRPr="00000000" w14:paraId="000006B7">
      <w:pPr>
        <w:spacing w:line="480" w:lineRule="auto"/>
        <w:rPr/>
      </w:pPr>
      <w:r w:rsidDel="00000000" w:rsidR="00000000" w:rsidRPr="00000000">
        <w:rPr>
          <w:rtl w:val="0"/>
        </w:rPr>
      </w:r>
    </w:p>
    <w:p w:rsidR="00000000" w:rsidDel="00000000" w:rsidP="00000000" w:rsidRDefault="00000000" w:rsidRPr="00000000" w14:paraId="000006B8">
      <w:pPr>
        <w:spacing w:line="480" w:lineRule="auto"/>
        <w:rPr/>
      </w:pPr>
      <w:r w:rsidDel="00000000" w:rsidR="00000000" w:rsidRPr="00000000">
        <w:rPr>
          <w:rtl w:val="0"/>
        </w:rPr>
      </w:r>
    </w:p>
    <w:p w:rsidR="00000000" w:rsidDel="00000000" w:rsidP="00000000" w:rsidRDefault="00000000" w:rsidRPr="00000000" w14:paraId="000006B9">
      <w:pPr>
        <w:spacing w:line="480" w:lineRule="auto"/>
        <w:rPr/>
      </w:pPr>
      <w:r w:rsidDel="00000000" w:rsidR="00000000" w:rsidRPr="00000000">
        <w:rPr>
          <w:rtl w:val="0"/>
        </w:rPr>
      </w:r>
    </w:p>
    <w:p w:rsidR="00000000" w:rsidDel="00000000" w:rsidP="00000000" w:rsidRDefault="00000000" w:rsidRPr="00000000" w14:paraId="000006BA">
      <w:pPr>
        <w:spacing w:line="480" w:lineRule="auto"/>
        <w:rPr/>
      </w:pPr>
      <w:r w:rsidDel="00000000" w:rsidR="00000000" w:rsidRPr="00000000">
        <w:rPr>
          <w:rtl w:val="0"/>
        </w:rPr>
      </w:r>
    </w:p>
    <w:p w:rsidR="00000000" w:rsidDel="00000000" w:rsidP="00000000" w:rsidRDefault="00000000" w:rsidRPr="00000000" w14:paraId="000006BB">
      <w:pPr>
        <w:spacing w:line="480" w:lineRule="auto"/>
        <w:rPr/>
      </w:pPr>
      <w:r w:rsidDel="00000000" w:rsidR="00000000" w:rsidRPr="00000000">
        <w:rPr>
          <w:rtl w:val="0"/>
        </w:rPr>
      </w:r>
    </w:p>
    <w:p w:rsidR="00000000" w:rsidDel="00000000" w:rsidP="00000000" w:rsidRDefault="00000000" w:rsidRPr="00000000" w14:paraId="000006BC">
      <w:pPr>
        <w:spacing w:line="480" w:lineRule="auto"/>
        <w:rPr/>
      </w:pPr>
      <w:r w:rsidDel="00000000" w:rsidR="00000000" w:rsidRPr="00000000">
        <w:rPr>
          <w:rtl w:val="0"/>
        </w:rPr>
      </w:r>
    </w:p>
    <w:p w:rsidR="00000000" w:rsidDel="00000000" w:rsidP="00000000" w:rsidRDefault="00000000" w:rsidRPr="00000000" w14:paraId="000006BD">
      <w:pPr>
        <w:spacing w:line="480" w:lineRule="auto"/>
        <w:rPr/>
      </w:pPr>
      <w:r w:rsidDel="00000000" w:rsidR="00000000" w:rsidRPr="00000000">
        <w:rPr>
          <w:rtl w:val="0"/>
        </w:rPr>
      </w:r>
    </w:p>
    <w:p w:rsidR="00000000" w:rsidDel="00000000" w:rsidP="00000000" w:rsidRDefault="00000000" w:rsidRPr="00000000" w14:paraId="000006BE">
      <w:pPr>
        <w:spacing w:line="480" w:lineRule="auto"/>
        <w:rPr/>
      </w:pPr>
      <w:r w:rsidDel="00000000" w:rsidR="00000000" w:rsidRPr="00000000">
        <w:rPr>
          <w:rtl w:val="0"/>
        </w:rPr>
      </w:r>
    </w:p>
    <w:p w:rsidR="00000000" w:rsidDel="00000000" w:rsidP="00000000" w:rsidRDefault="00000000" w:rsidRPr="00000000" w14:paraId="000006BF">
      <w:pPr>
        <w:spacing w:line="480" w:lineRule="auto"/>
        <w:rPr/>
      </w:pPr>
      <w:r w:rsidDel="00000000" w:rsidR="00000000" w:rsidRPr="00000000">
        <w:rPr>
          <w:rtl w:val="0"/>
        </w:rPr>
      </w:r>
    </w:p>
    <w:p w:rsidR="00000000" w:rsidDel="00000000" w:rsidP="00000000" w:rsidRDefault="00000000" w:rsidRPr="00000000" w14:paraId="000006C0">
      <w:pPr>
        <w:spacing w:line="480" w:lineRule="auto"/>
        <w:rPr/>
      </w:pPr>
      <w:r w:rsidDel="00000000" w:rsidR="00000000" w:rsidRPr="00000000">
        <w:rPr>
          <w:rtl w:val="0"/>
        </w:rPr>
      </w:r>
    </w:p>
    <w:p w:rsidR="00000000" w:rsidDel="00000000" w:rsidP="00000000" w:rsidRDefault="00000000" w:rsidRPr="00000000" w14:paraId="000006C1">
      <w:pPr>
        <w:spacing w:line="480" w:lineRule="auto"/>
        <w:rPr/>
      </w:pPr>
      <w:r w:rsidDel="00000000" w:rsidR="00000000" w:rsidRPr="00000000">
        <w:rPr>
          <w:rtl w:val="0"/>
        </w:rPr>
      </w:r>
    </w:p>
    <w:p w:rsidR="00000000" w:rsidDel="00000000" w:rsidP="00000000" w:rsidRDefault="00000000" w:rsidRPr="00000000" w14:paraId="000006C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before="0" w:line="480" w:lineRule="auto"/>
        <w:jc w:val="both"/>
        <w:rPr>
          <w:b w:val="1"/>
          <w:color w:val="1b1c1d"/>
          <w:sz w:val="22"/>
          <w:szCs w:val="22"/>
        </w:rPr>
      </w:pPr>
      <w:bookmarkStart w:colFirst="0" w:colLast="0" w:name="_j5p7o4e38ao" w:id="91"/>
      <w:bookmarkEnd w:id="91"/>
      <w:r w:rsidDel="00000000" w:rsidR="00000000" w:rsidRPr="00000000">
        <w:rPr>
          <w:b w:val="1"/>
          <w:color w:val="1b1c1d"/>
          <w:sz w:val="22"/>
          <w:szCs w:val="22"/>
          <w:rtl w:val="0"/>
        </w:rPr>
        <w:t xml:space="preserve">References</w:t>
      </w:r>
    </w:p>
    <w:p w:rsidR="00000000" w:rsidDel="00000000" w:rsidP="00000000" w:rsidRDefault="00000000" w:rsidRPr="00000000" w14:paraId="000006C3">
      <w:pPr>
        <w:numPr>
          <w:ilvl w:val="0"/>
          <w:numId w:val="14"/>
        </w:numPr>
        <w:pBdr>
          <w:top w:color="auto" w:space="0" w:sz="0" w:val="none"/>
          <w:bottom w:color="auto" w:space="0" w:sz="0" w:val="none"/>
          <w:right w:color="auto" w:space="0" w:sz="0" w:val="none"/>
          <w:between w:color="auto" w:space="0" w:sz="0" w:val="none"/>
        </w:pBdr>
        <w:spacing w:after="0" w:afterAutospacing="0" w:line="480" w:lineRule="auto"/>
        <w:ind w:left="720" w:hanging="360"/>
        <w:jc w:val="both"/>
        <w:rPr>
          <w:sz w:val="22"/>
          <w:szCs w:val="22"/>
        </w:rPr>
      </w:pPr>
      <w:r w:rsidDel="00000000" w:rsidR="00000000" w:rsidRPr="00000000">
        <w:rPr>
          <w:color w:val="1b1c1d"/>
          <w:rtl w:val="0"/>
        </w:rPr>
        <w:t xml:space="preserve">AFI. (n.d.). </w:t>
      </w:r>
      <w:r w:rsidDel="00000000" w:rsidR="00000000" w:rsidRPr="00000000">
        <w:rPr>
          <w:i w:val="1"/>
          <w:color w:val="1b1c1d"/>
          <w:rtl w:val="0"/>
        </w:rPr>
        <w:t xml:space="preserve">Using Route Optimization to Build a Ride Share Dispatch Algorithm</w:t>
      </w:r>
      <w:r w:rsidDel="00000000" w:rsidR="00000000" w:rsidRPr="00000000">
        <w:rPr>
          <w:color w:val="1b1c1d"/>
          <w:rtl w:val="0"/>
        </w:rPr>
        <w:t xml:space="preserve">. Retrieved from</w:t>
      </w:r>
      <w:hyperlink r:id="rId36">
        <w:r w:rsidDel="00000000" w:rsidR="00000000" w:rsidRPr="00000000">
          <w:rPr>
            <w:color w:val="1b1c1d"/>
            <w:rtl w:val="0"/>
          </w:rPr>
          <w:t xml:space="preserve"> </w:t>
        </w:r>
      </w:hyperlink>
      <w:hyperlink r:id="rId37">
        <w:r w:rsidDel="00000000" w:rsidR="00000000" w:rsidRPr="00000000">
          <w:rPr>
            <w:color w:val="1155cc"/>
            <w:u w:val="single"/>
            <w:rtl w:val="0"/>
          </w:rPr>
          <w:t xml:space="preserve">https://blog.afi.io/using-route-optimization-to-build-a-ride-share-dispatch-algorithm</w:t>
        </w:r>
      </w:hyperlink>
      <w:r w:rsidDel="00000000" w:rsidR="00000000" w:rsidRPr="00000000">
        <w:rPr>
          <w:rtl w:val="0"/>
        </w:rPr>
      </w:r>
    </w:p>
    <w:p w:rsidR="00000000" w:rsidDel="00000000" w:rsidP="00000000" w:rsidRDefault="00000000" w:rsidRPr="00000000" w14:paraId="000006C4">
      <w:pPr>
        <w:numPr>
          <w:ilvl w:val="0"/>
          <w:numId w:val="14"/>
        </w:numPr>
        <w:pBdr>
          <w:top w:color="auto" w:space="0" w:sz="0" w:val="none"/>
          <w:bottom w:color="auto" w:space="0" w:sz="0" w:val="none"/>
          <w:right w:color="auto" w:space="0" w:sz="0" w:val="none"/>
          <w:between w:color="auto" w:space="0" w:sz="0" w:val="none"/>
        </w:pBdr>
        <w:spacing w:after="0" w:afterAutospacing="0" w:line="480" w:lineRule="auto"/>
        <w:ind w:left="720" w:hanging="360"/>
        <w:jc w:val="both"/>
        <w:rPr>
          <w:sz w:val="22"/>
          <w:szCs w:val="22"/>
        </w:rPr>
      </w:pPr>
      <w:r w:rsidDel="00000000" w:rsidR="00000000" w:rsidRPr="00000000">
        <w:rPr>
          <w:color w:val="1b1c1d"/>
          <w:rtl w:val="0"/>
        </w:rPr>
        <w:t xml:space="preserve">Alisoltani, N., Zargayouna, M., &amp; Leclercq, L. (2022). </w:t>
      </w:r>
      <w:r w:rsidDel="00000000" w:rsidR="00000000" w:rsidRPr="00000000">
        <w:rPr>
          <w:i w:val="1"/>
          <w:color w:val="1b1c1d"/>
          <w:rtl w:val="0"/>
        </w:rPr>
        <w:t xml:space="preserve">A Shareability Clustering Method to Solve the Dynamic Ride-Sharing Problem</w:t>
      </w:r>
      <w:r w:rsidDel="00000000" w:rsidR="00000000" w:rsidRPr="00000000">
        <w:rPr>
          <w:color w:val="1b1c1d"/>
          <w:rtl w:val="0"/>
        </w:rPr>
        <w:t xml:space="preserve">. HAL Archives. Retrieved from</w:t>
      </w:r>
      <w:hyperlink r:id="rId38">
        <w:r w:rsidDel="00000000" w:rsidR="00000000" w:rsidRPr="00000000">
          <w:rPr>
            <w:color w:val="1b1c1d"/>
            <w:rtl w:val="0"/>
          </w:rPr>
          <w:t xml:space="preserve"> </w:t>
        </w:r>
      </w:hyperlink>
      <w:hyperlink r:id="rId39">
        <w:r w:rsidDel="00000000" w:rsidR="00000000" w:rsidRPr="00000000">
          <w:rPr>
            <w:color w:val="1155cc"/>
            <w:u w:val="single"/>
            <w:rtl w:val="0"/>
          </w:rPr>
          <w:t xml:space="preserve">https://hal.science/hal-03637134/document</w:t>
        </w:r>
      </w:hyperlink>
      <w:r w:rsidDel="00000000" w:rsidR="00000000" w:rsidRPr="00000000">
        <w:rPr>
          <w:rtl w:val="0"/>
        </w:rPr>
      </w:r>
    </w:p>
    <w:p w:rsidR="00000000" w:rsidDel="00000000" w:rsidP="00000000" w:rsidRDefault="00000000" w:rsidRPr="00000000" w14:paraId="000006C5">
      <w:pPr>
        <w:numPr>
          <w:ilvl w:val="0"/>
          <w:numId w:val="14"/>
        </w:numPr>
        <w:pBdr>
          <w:top w:color="auto" w:space="0" w:sz="0" w:val="none"/>
          <w:bottom w:color="auto" w:space="0" w:sz="0" w:val="none"/>
          <w:right w:color="auto" w:space="0" w:sz="0" w:val="none"/>
          <w:between w:color="auto" w:space="0" w:sz="0" w:val="none"/>
        </w:pBdr>
        <w:spacing w:after="0" w:afterAutospacing="0" w:line="480" w:lineRule="auto"/>
        <w:ind w:left="720" w:hanging="360"/>
        <w:jc w:val="both"/>
        <w:rPr>
          <w:sz w:val="22"/>
          <w:szCs w:val="22"/>
        </w:rPr>
      </w:pPr>
      <w:r w:rsidDel="00000000" w:rsidR="00000000" w:rsidRPr="00000000">
        <w:rPr>
          <w:color w:val="1b1c1d"/>
          <w:rtl w:val="0"/>
        </w:rPr>
        <w:t xml:space="preserve">Cao, Y., Wang, S., &amp; Li, J. (2021). The Optimization Model of Ride-Sharing Route for Ride Hailing Considering Both System Optimization and User Fairness. </w:t>
      </w:r>
      <w:r w:rsidDel="00000000" w:rsidR="00000000" w:rsidRPr="00000000">
        <w:rPr>
          <w:i w:val="1"/>
          <w:color w:val="1b1c1d"/>
          <w:rtl w:val="0"/>
        </w:rPr>
        <w:t xml:space="preserve">Sustainability, 13</w:t>
      </w:r>
      <w:r w:rsidDel="00000000" w:rsidR="00000000" w:rsidRPr="00000000">
        <w:rPr>
          <w:color w:val="1b1c1d"/>
          <w:rtl w:val="0"/>
        </w:rPr>
        <w:t xml:space="preserve">(2), 902.</w:t>
      </w:r>
      <w:hyperlink r:id="rId40">
        <w:r w:rsidDel="00000000" w:rsidR="00000000" w:rsidRPr="00000000">
          <w:rPr>
            <w:color w:val="1b1c1d"/>
            <w:rtl w:val="0"/>
          </w:rPr>
          <w:t xml:space="preserve"> </w:t>
        </w:r>
      </w:hyperlink>
      <w:hyperlink r:id="rId41">
        <w:r w:rsidDel="00000000" w:rsidR="00000000" w:rsidRPr="00000000">
          <w:rPr>
            <w:color w:val="1155cc"/>
            <w:u w:val="single"/>
            <w:rtl w:val="0"/>
          </w:rPr>
          <w:t xml:space="preserve">https://doi.org/10.3390/su13020902</w:t>
        </w:r>
      </w:hyperlink>
      <w:r w:rsidDel="00000000" w:rsidR="00000000" w:rsidRPr="00000000">
        <w:rPr>
          <w:rtl w:val="0"/>
        </w:rPr>
      </w:r>
    </w:p>
    <w:p w:rsidR="00000000" w:rsidDel="00000000" w:rsidP="00000000" w:rsidRDefault="00000000" w:rsidRPr="00000000" w14:paraId="000006C6">
      <w:pPr>
        <w:numPr>
          <w:ilvl w:val="0"/>
          <w:numId w:val="14"/>
        </w:numPr>
        <w:pBdr>
          <w:top w:color="auto" w:space="0" w:sz="0" w:val="none"/>
          <w:bottom w:color="auto" w:space="0" w:sz="0" w:val="none"/>
          <w:right w:color="auto" w:space="0" w:sz="0" w:val="none"/>
          <w:between w:color="auto" w:space="0" w:sz="0" w:val="none"/>
        </w:pBdr>
        <w:spacing w:after="0" w:afterAutospacing="0" w:line="480" w:lineRule="auto"/>
        <w:ind w:left="720" w:hanging="360"/>
        <w:jc w:val="both"/>
        <w:rPr>
          <w:sz w:val="22"/>
          <w:szCs w:val="22"/>
        </w:rPr>
      </w:pPr>
      <w:r w:rsidDel="00000000" w:rsidR="00000000" w:rsidRPr="00000000">
        <w:rPr>
          <w:color w:val="1b1c1d"/>
          <w:rtl w:val="0"/>
        </w:rPr>
        <w:t xml:space="preserve">Chen, L., Thakuriah, P., &amp; Ampountolas, K. (2021). Short-Term Prediction of Demand for Ride-Hailing Services: A Deep Learning Approach. </w:t>
      </w:r>
      <w:r w:rsidDel="00000000" w:rsidR="00000000" w:rsidRPr="00000000">
        <w:rPr>
          <w:i w:val="1"/>
          <w:color w:val="1b1c1d"/>
          <w:rtl w:val="0"/>
        </w:rPr>
        <w:t xml:space="preserve">Journal of Big Data Analytics in Transportation, 3</w:t>
      </w:r>
      <w:r w:rsidDel="00000000" w:rsidR="00000000" w:rsidRPr="00000000">
        <w:rPr>
          <w:color w:val="1b1c1d"/>
          <w:rtl w:val="0"/>
        </w:rPr>
        <w:t xml:space="preserve">, 175–195.</w:t>
      </w:r>
      <w:hyperlink r:id="rId42">
        <w:r w:rsidDel="00000000" w:rsidR="00000000" w:rsidRPr="00000000">
          <w:rPr>
            <w:color w:val="1b1c1d"/>
            <w:rtl w:val="0"/>
          </w:rPr>
          <w:t xml:space="preserve"> </w:t>
        </w:r>
      </w:hyperlink>
      <w:hyperlink r:id="rId43">
        <w:r w:rsidDel="00000000" w:rsidR="00000000" w:rsidRPr="00000000">
          <w:rPr>
            <w:color w:val="1155cc"/>
            <w:u w:val="single"/>
            <w:rtl w:val="0"/>
          </w:rPr>
          <w:t xml:space="preserve">https://link.springer.com/article/10.1007/s42421-021-00041-4</w:t>
        </w:r>
      </w:hyperlink>
      <w:r w:rsidDel="00000000" w:rsidR="00000000" w:rsidRPr="00000000">
        <w:rPr>
          <w:rtl w:val="0"/>
        </w:rPr>
      </w:r>
    </w:p>
    <w:p w:rsidR="00000000" w:rsidDel="00000000" w:rsidP="00000000" w:rsidRDefault="00000000" w:rsidRPr="00000000" w14:paraId="000006C7">
      <w:pPr>
        <w:numPr>
          <w:ilvl w:val="0"/>
          <w:numId w:val="14"/>
        </w:numPr>
        <w:pBdr>
          <w:top w:color="auto" w:space="0" w:sz="0" w:val="none"/>
          <w:bottom w:color="auto" w:space="0" w:sz="0" w:val="none"/>
          <w:right w:color="auto" w:space="0" w:sz="0" w:val="none"/>
          <w:between w:color="auto" w:space="0" w:sz="0" w:val="none"/>
        </w:pBdr>
        <w:spacing w:after="0" w:afterAutospacing="0" w:line="480" w:lineRule="auto"/>
        <w:ind w:left="720" w:hanging="360"/>
        <w:jc w:val="both"/>
        <w:rPr>
          <w:sz w:val="22"/>
          <w:szCs w:val="22"/>
        </w:rPr>
      </w:pPr>
      <w:r w:rsidDel="00000000" w:rsidR="00000000" w:rsidRPr="00000000">
        <w:rPr>
          <w:color w:val="1b1c1d"/>
          <w:rtl w:val="0"/>
        </w:rPr>
        <w:t xml:space="preserve">Codecademy. (n.d.). </w:t>
      </w:r>
      <w:r w:rsidDel="00000000" w:rsidR="00000000" w:rsidRPr="00000000">
        <w:rPr>
          <w:i w:val="1"/>
          <w:color w:val="1b1c1d"/>
          <w:rtl w:val="0"/>
        </w:rPr>
        <w:t xml:space="preserve">Ridesharing Algorithms: Optimization and Iteration</w:t>
      </w:r>
      <w:r w:rsidDel="00000000" w:rsidR="00000000" w:rsidRPr="00000000">
        <w:rPr>
          <w:color w:val="1b1c1d"/>
          <w:rtl w:val="0"/>
        </w:rPr>
        <w:t xml:space="preserve">. Retrieved from</w:t>
      </w:r>
      <w:hyperlink r:id="rId44">
        <w:r w:rsidDel="00000000" w:rsidR="00000000" w:rsidRPr="00000000">
          <w:rPr>
            <w:color w:val="1b1c1d"/>
            <w:rtl w:val="0"/>
          </w:rPr>
          <w:t xml:space="preserve"> </w:t>
        </w:r>
      </w:hyperlink>
      <w:hyperlink r:id="rId45">
        <w:r w:rsidDel="00000000" w:rsidR="00000000" w:rsidRPr="00000000">
          <w:rPr>
            <w:color w:val="1155cc"/>
            <w:u w:val="single"/>
            <w:rtl w:val="0"/>
          </w:rPr>
          <w:t xml:space="preserve">https://www.codecademy.com/article/ridesharing-algorithms</w:t>
        </w:r>
      </w:hyperlink>
      <w:r w:rsidDel="00000000" w:rsidR="00000000" w:rsidRPr="00000000">
        <w:rPr>
          <w:rtl w:val="0"/>
        </w:rPr>
      </w:r>
    </w:p>
    <w:p w:rsidR="00000000" w:rsidDel="00000000" w:rsidP="00000000" w:rsidRDefault="00000000" w:rsidRPr="00000000" w14:paraId="000006C8">
      <w:pPr>
        <w:numPr>
          <w:ilvl w:val="0"/>
          <w:numId w:val="14"/>
        </w:numPr>
        <w:pBdr>
          <w:top w:color="auto" w:space="0" w:sz="0" w:val="none"/>
          <w:bottom w:color="auto" w:space="0" w:sz="0" w:val="none"/>
          <w:right w:color="auto" w:space="0" w:sz="0" w:val="none"/>
          <w:between w:color="auto" w:space="0" w:sz="0" w:val="none"/>
        </w:pBdr>
        <w:spacing w:after="0" w:afterAutospacing="0" w:line="480" w:lineRule="auto"/>
        <w:ind w:left="720" w:hanging="360"/>
        <w:jc w:val="both"/>
        <w:rPr>
          <w:sz w:val="22"/>
          <w:szCs w:val="22"/>
        </w:rPr>
      </w:pPr>
      <w:r w:rsidDel="00000000" w:rsidR="00000000" w:rsidRPr="00000000">
        <w:rPr>
          <w:color w:val="1b1c1d"/>
          <w:rtl w:val="0"/>
        </w:rPr>
        <w:t xml:space="preserve">Delling, D., Pajor, T., &amp; Werneck, R. F. (2011). Round-based public transit routing. </w:t>
      </w:r>
      <w:r w:rsidDel="00000000" w:rsidR="00000000" w:rsidRPr="00000000">
        <w:rPr>
          <w:i w:val="1"/>
          <w:color w:val="1b1c1d"/>
          <w:rtl w:val="0"/>
        </w:rPr>
        <w:t xml:space="preserve">Transportation Science, 45</w:t>
      </w:r>
      <w:r w:rsidDel="00000000" w:rsidR="00000000" w:rsidRPr="00000000">
        <w:rPr>
          <w:color w:val="1b1c1d"/>
          <w:rtl w:val="0"/>
        </w:rPr>
        <w:t xml:space="preserve">(3), 432-449.</w:t>
      </w:r>
      <w:hyperlink r:id="rId46">
        <w:r w:rsidDel="00000000" w:rsidR="00000000" w:rsidRPr="00000000">
          <w:rPr>
            <w:color w:val="1b1c1d"/>
            <w:rtl w:val="0"/>
          </w:rPr>
          <w:t xml:space="preserve"> </w:t>
        </w:r>
      </w:hyperlink>
      <w:hyperlink r:id="rId47">
        <w:r w:rsidDel="00000000" w:rsidR="00000000" w:rsidRPr="00000000">
          <w:rPr>
            <w:color w:val="1155cc"/>
            <w:u w:val="single"/>
            <w:rtl w:val="0"/>
          </w:rPr>
          <w:t xml:space="preserve">https://doi.org/10.1287/trsc.1110.0370</w:t>
        </w:r>
      </w:hyperlink>
      <w:r w:rsidDel="00000000" w:rsidR="00000000" w:rsidRPr="00000000">
        <w:rPr>
          <w:rtl w:val="0"/>
        </w:rPr>
      </w:r>
    </w:p>
    <w:p w:rsidR="00000000" w:rsidDel="00000000" w:rsidP="00000000" w:rsidRDefault="00000000" w:rsidRPr="00000000" w14:paraId="000006C9">
      <w:pPr>
        <w:numPr>
          <w:ilvl w:val="0"/>
          <w:numId w:val="14"/>
        </w:numPr>
        <w:pBdr>
          <w:top w:color="auto" w:space="0" w:sz="0" w:val="none"/>
          <w:bottom w:color="auto" w:space="0" w:sz="0" w:val="none"/>
          <w:right w:color="auto" w:space="0" w:sz="0" w:val="none"/>
          <w:between w:color="auto" w:space="0" w:sz="0" w:val="none"/>
        </w:pBdr>
        <w:spacing w:after="0" w:afterAutospacing="0" w:line="480" w:lineRule="auto"/>
        <w:ind w:left="720" w:hanging="360"/>
        <w:jc w:val="both"/>
        <w:rPr>
          <w:sz w:val="22"/>
          <w:szCs w:val="22"/>
        </w:rPr>
      </w:pPr>
      <w:r w:rsidDel="00000000" w:rsidR="00000000" w:rsidRPr="00000000">
        <w:rPr>
          <w:color w:val="1b1c1d"/>
          <w:rtl w:val="0"/>
        </w:rPr>
        <w:t xml:space="preserve">Dijkstra, E. W. (1959). A note on two problems in connexion with graphs. </w:t>
      </w:r>
      <w:r w:rsidDel="00000000" w:rsidR="00000000" w:rsidRPr="00000000">
        <w:rPr>
          <w:i w:val="1"/>
          <w:color w:val="1b1c1d"/>
          <w:rtl w:val="0"/>
        </w:rPr>
        <w:t xml:space="preserve">Numerische Mathematik, 1</w:t>
      </w:r>
      <w:r w:rsidDel="00000000" w:rsidR="00000000" w:rsidRPr="00000000">
        <w:rPr>
          <w:color w:val="1b1c1d"/>
          <w:rtl w:val="0"/>
        </w:rPr>
        <w:t xml:space="preserve">(1), 269-271.</w:t>
      </w:r>
    </w:p>
    <w:p w:rsidR="00000000" w:rsidDel="00000000" w:rsidP="00000000" w:rsidRDefault="00000000" w:rsidRPr="00000000" w14:paraId="000006CA">
      <w:pPr>
        <w:numPr>
          <w:ilvl w:val="0"/>
          <w:numId w:val="14"/>
        </w:numPr>
        <w:pBdr>
          <w:top w:color="auto" w:space="0" w:sz="0" w:val="none"/>
          <w:bottom w:color="auto" w:space="0" w:sz="0" w:val="none"/>
          <w:right w:color="auto" w:space="0" w:sz="0" w:val="none"/>
          <w:between w:color="auto" w:space="0" w:sz="0" w:val="none"/>
        </w:pBdr>
        <w:spacing w:after="0" w:afterAutospacing="0" w:line="480" w:lineRule="auto"/>
        <w:ind w:left="720" w:hanging="360"/>
        <w:jc w:val="both"/>
        <w:rPr>
          <w:sz w:val="22"/>
          <w:szCs w:val="22"/>
        </w:rPr>
      </w:pPr>
      <w:r w:rsidDel="00000000" w:rsidR="00000000" w:rsidRPr="00000000">
        <w:rPr>
          <w:color w:val="1b1c1d"/>
          <w:rtl w:val="0"/>
        </w:rPr>
        <w:t xml:space="preserve">Econstor. (n.d.). </w:t>
      </w:r>
      <w:r w:rsidDel="00000000" w:rsidR="00000000" w:rsidRPr="00000000">
        <w:rPr>
          <w:i w:val="1"/>
          <w:color w:val="1b1c1d"/>
          <w:rtl w:val="0"/>
        </w:rPr>
        <w:t xml:space="preserve">Passenger Demand Forecasting for Urban Bus Systems Using Machine Learning</w:t>
      </w:r>
      <w:r w:rsidDel="00000000" w:rsidR="00000000" w:rsidRPr="00000000">
        <w:rPr>
          <w:color w:val="1b1c1d"/>
          <w:rtl w:val="0"/>
        </w:rPr>
        <w:t xml:space="preserve">. Retrieved from</w:t>
      </w:r>
      <w:hyperlink r:id="rId48">
        <w:r w:rsidDel="00000000" w:rsidR="00000000" w:rsidRPr="00000000">
          <w:rPr>
            <w:color w:val="1b1c1d"/>
            <w:rtl w:val="0"/>
          </w:rPr>
          <w:t xml:space="preserve"> </w:t>
        </w:r>
      </w:hyperlink>
      <w:hyperlink r:id="rId49">
        <w:r w:rsidDel="00000000" w:rsidR="00000000" w:rsidRPr="00000000">
          <w:rPr>
            <w:color w:val="1155cc"/>
            <w:u w:val="single"/>
            <w:rtl w:val="0"/>
          </w:rPr>
          <w:t xml:space="preserve">https://www.econstor.eu/bitstream/10419/272424/1/Passenger-Demand-Forecasting-For-Urban-Bus-Systems-Using-Machine-Learning.pdf</w:t>
        </w:r>
      </w:hyperlink>
      <w:r w:rsidDel="00000000" w:rsidR="00000000" w:rsidRPr="00000000">
        <w:rPr>
          <w:rtl w:val="0"/>
        </w:rPr>
      </w:r>
    </w:p>
    <w:p w:rsidR="00000000" w:rsidDel="00000000" w:rsidP="00000000" w:rsidRDefault="00000000" w:rsidRPr="00000000" w14:paraId="000006CB">
      <w:pPr>
        <w:numPr>
          <w:ilvl w:val="0"/>
          <w:numId w:val="14"/>
        </w:numPr>
        <w:pBdr>
          <w:top w:color="auto" w:space="0" w:sz="0" w:val="none"/>
          <w:bottom w:color="auto" w:space="0" w:sz="0" w:val="none"/>
          <w:right w:color="auto" w:space="0" w:sz="0" w:val="none"/>
          <w:between w:color="auto" w:space="0" w:sz="0" w:val="none"/>
        </w:pBdr>
        <w:spacing w:after="0" w:afterAutospacing="0" w:line="480" w:lineRule="auto"/>
        <w:ind w:left="720" w:hanging="360"/>
        <w:jc w:val="both"/>
        <w:rPr>
          <w:sz w:val="22"/>
          <w:szCs w:val="22"/>
        </w:rPr>
      </w:pPr>
      <w:r w:rsidDel="00000000" w:rsidR="00000000" w:rsidRPr="00000000">
        <w:rPr>
          <w:color w:val="1b1c1d"/>
          <w:rtl w:val="0"/>
        </w:rPr>
        <w:t xml:space="preserve">FarEye. (n.d.). </w:t>
      </w:r>
      <w:r w:rsidDel="00000000" w:rsidR="00000000" w:rsidRPr="00000000">
        <w:rPr>
          <w:i w:val="1"/>
          <w:color w:val="1b1c1d"/>
          <w:rtl w:val="0"/>
        </w:rPr>
        <w:t xml:space="preserve">What is Route Optimization Algorithm? How Does it Work?</w:t>
      </w:r>
      <w:r w:rsidDel="00000000" w:rsidR="00000000" w:rsidRPr="00000000">
        <w:rPr>
          <w:color w:val="1b1c1d"/>
          <w:rtl w:val="0"/>
        </w:rPr>
        <w:t xml:space="preserve"> Retrieved from</w:t>
      </w:r>
      <w:hyperlink r:id="rId50">
        <w:r w:rsidDel="00000000" w:rsidR="00000000" w:rsidRPr="00000000">
          <w:rPr>
            <w:color w:val="1b1c1d"/>
            <w:rtl w:val="0"/>
          </w:rPr>
          <w:t xml:space="preserve"> </w:t>
        </w:r>
      </w:hyperlink>
      <w:hyperlink r:id="rId51">
        <w:r w:rsidDel="00000000" w:rsidR="00000000" w:rsidRPr="00000000">
          <w:rPr>
            <w:color w:val="1155cc"/>
            <w:u w:val="single"/>
            <w:rtl w:val="0"/>
          </w:rPr>
          <w:t xml:space="preserve">https://fareye.com/blog/route-optimization-algorithm/</w:t>
        </w:r>
      </w:hyperlink>
      <w:r w:rsidDel="00000000" w:rsidR="00000000" w:rsidRPr="00000000">
        <w:rPr>
          <w:rtl w:val="0"/>
        </w:rPr>
      </w:r>
    </w:p>
    <w:p w:rsidR="00000000" w:rsidDel="00000000" w:rsidP="00000000" w:rsidRDefault="00000000" w:rsidRPr="00000000" w14:paraId="000006CC">
      <w:pPr>
        <w:numPr>
          <w:ilvl w:val="0"/>
          <w:numId w:val="14"/>
        </w:numPr>
        <w:pBdr>
          <w:top w:color="auto" w:space="0" w:sz="0" w:val="none"/>
          <w:bottom w:color="auto" w:space="0" w:sz="0" w:val="none"/>
          <w:right w:color="auto" w:space="0" w:sz="0" w:val="none"/>
          <w:between w:color="auto" w:space="0" w:sz="0" w:val="none"/>
        </w:pBdr>
        <w:spacing w:after="0" w:afterAutospacing="0" w:line="480" w:lineRule="auto"/>
        <w:ind w:left="720" w:hanging="360"/>
        <w:jc w:val="both"/>
        <w:rPr>
          <w:sz w:val="22"/>
          <w:szCs w:val="22"/>
        </w:rPr>
      </w:pPr>
      <w:r w:rsidDel="00000000" w:rsidR="00000000" w:rsidRPr="00000000">
        <w:rPr>
          <w:color w:val="1b1c1d"/>
          <w:rtl w:val="0"/>
        </w:rPr>
        <w:t xml:space="preserve">Fu, L., Sun, D., &amp; Rilett, L. R. (2006). Simulation for dynamic traffic assignment with real-time information. </w:t>
      </w:r>
      <w:r w:rsidDel="00000000" w:rsidR="00000000" w:rsidRPr="00000000">
        <w:rPr>
          <w:i w:val="1"/>
          <w:color w:val="1b1c1d"/>
          <w:rtl w:val="0"/>
        </w:rPr>
        <w:t xml:space="preserve">Transportation Research Record, 1964</w:t>
      </w:r>
      <w:r w:rsidDel="00000000" w:rsidR="00000000" w:rsidRPr="00000000">
        <w:rPr>
          <w:color w:val="1b1c1d"/>
          <w:rtl w:val="0"/>
        </w:rPr>
        <w:t xml:space="preserve">(1), 100-108.</w:t>
      </w:r>
    </w:p>
    <w:p w:rsidR="00000000" w:rsidDel="00000000" w:rsidP="00000000" w:rsidRDefault="00000000" w:rsidRPr="00000000" w14:paraId="000006CD">
      <w:pPr>
        <w:numPr>
          <w:ilvl w:val="0"/>
          <w:numId w:val="14"/>
        </w:numPr>
        <w:pBdr>
          <w:top w:color="auto" w:space="0" w:sz="0" w:val="none"/>
          <w:bottom w:color="auto" w:space="0" w:sz="0" w:val="none"/>
          <w:right w:color="auto" w:space="0" w:sz="0" w:val="none"/>
          <w:between w:color="auto" w:space="0" w:sz="0" w:val="none"/>
        </w:pBdr>
        <w:spacing w:after="0" w:afterAutospacing="0" w:line="480" w:lineRule="auto"/>
        <w:ind w:left="720" w:hanging="360"/>
        <w:jc w:val="both"/>
        <w:rPr>
          <w:sz w:val="22"/>
          <w:szCs w:val="22"/>
        </w:rPr>
      </w:pPr>
      <w:r w:rsidDel="00000000" w:rsidR="00000000" w:rsidRPr="00000000">
        <w:rPr>
          <w:color w:val="1b1c1d"/>
          <w:rtl w:val="0"/>
        </w:rPr>
        <w:t xml:space="preserve">IEEE. (n.d.). </w:t>
      </w:r>
      <w:r w:rsidDel="00000000" w:rsidR="00000000" w:rsidRPr="00000000">
        <w:rPr>
          <w:i w:val="1"/>
          <w:color w:val="1b1c1d"/>
          <w:rtl w:val="0"/>
        </w:rPr>
        <w:t xml:space="preserve">Real-Time Bus Arrival Prediction Using Machine Learning Models</w:t>
      </w:r>
      <w:r w:rsidDel="00000000" w:rsidR="00000000" w:rsidRPr="00000000">
        <w:rPr>
          <w:color w:val="1b1c1d"/>
          <w:rtl w:val="0"/>
        </w:rPr>
        <w:t xml:space="preserve">. Retrieved from</w:t>
      </w:r>
      <w:hyperlink r:id="rId52">
        <w:r w:rsidDel="00000000" w:rsidR="00000000" w:rsidRPr="00000000">
          <w:rPr>
            <w:color w:val="1b1c1d"/>
            <w:rtl w:val="0"/>
          </w:rPr>
          <w:t xml:space="preserve"> </w:t>
        </w:r>
      </w:hyperlink>
      <w:hyperlink r:id="rId53">
        <w:r w:rsidDel="00000000" w:rsidR="00000000" w:rsidRPr="00000000">
          <w:rPr>
            <w:color w:val="1155cc"/>
            <w:u w:val="single"/>
            <w:rtl w:val="0"/>
          </w:rPr>
          <w:t xml:space="preserve">https://ieeexplore.ieee.org/document/9648921</w:t>
        </w:r>
      </w:hyperlink>
      <w:r w:rsidDel="00000000" w:rsidR="00000000" w:rsidRPr="00000000">
        <w:rPr>
          <w:rtl w:val="0"/>
        </w:rPr>
      </w:r>
    </w:p>
    <w:p w:rsidR="00000000" w:rsidDel="00000000" w:rsidP="00000000" w:rsidRDefault="00000000" w:rsidRPr="00000000" w14:paraId="000006CE">
      <w:pPr>
        <w:numPr>
          <w:ilvl w:val="0"/>
          <w:numId w:val="14"/>
        </w:numPr>
        <w:pBdr>
          <w:top w:color="auto" w:space="0" w:sz="0" w:val="none"/>
          <w:bottom w:color="auto" w:space="0" w:sz="0" w:val="none"/>
          <w:right w:color="auto" w:space="0" w:sz="0" w:val="none"/>
          <w:between w:color="auto" w:space="0" w:sz="0" w:val="none"/>
        </w:pBdr>
        <w:spacing w:after="0" w:afterAutospacing="0" w:line="480" w:lineRule="auto"/>
        <w:ind w:left="720" w:hanging="360"/>
        <w:jc w:val="both"/>
        <w:rPr>
          <w:sz w:val="22"/>
          <w:szCs w:val="22"/>
        </w:rPr>
      </w:pPr>
      <w:r w:rsidDel="00000000" w:rsidR="00000000" w:rsidRPr="00000000">
        <w:rPr>
          <w:color w:val="1b1c1d"/>
          <w:rtl w:val="0"/>
        </w:rPr>
        <w:t xml:space="preserve">Javidi, H., Simon, D., Zhu, L., &amp; Wang, Y. (2020). </w:t>
      </w:r>
      <w:r w:rsidDel="00000000" w:rsidR="00000000" w:rsidRPr="00000000">
        <w:rPr>
          <w:i w:val="1"/>
          <w:color w:val="1b1c1d"/>
          <w:rtl w:val="0"/>
        </w:rPr>
        <w:t xml:space="preserve">A Multi-Objective Optimization Framework for On-Line Ridesharing Systems</w:t>
      </w:r>
      <w:r w:rsidDel="00000000" w:rsidR="00000000" w:rsidRPr="00000000">
        <w:rPr>
          <w:color w:val="1b1c1d"/>
          <w:rtl w:val="0"/>
        </w:rPr>
        <w:t xml:space="preserve">. arXiv preprint arXiv:2012.05046.</w:t>
      </w:r>
      <w:hyperlink r:id="rId54">
        <w:r w:rsidDel="00000000" w:rsidR="00000000" w:rsidRPr="00000000">
          <w:rPr>
            <w:color w:val="1b1c1d"/>
            <w:rtl w:val="0"/>
          </w:rPr>
          <w:t xml:space="preserve"> </w:t>
        </w:r>
      </w:hyperlink>
      <w:hyperlink r:id="rId55">
        <w:r w:rsidDel="00000000" w:rsidR="00000000" w:rsidRPr="00000000">
          <w:rPr>
            <w:color w:val="1155cc"/>
            <w:u w:val="single"/>
            <w:rtl w:val="0"/>
          </w:rPr>
          <w:t xml:space="preserve">https://arxiv.org/abs/2012.05046</w:t>
        </w:r>
      </w:hyperlink>
      <w:r w:rsidDel="00000000" w:rsidR="00000000" w:rsidRPr="00000000">
        <w:rPr>
          <w:rtl w:val="0"/>
        </w:rPr>
      </w:r>
    </w:p>
    <w:p w:rsidR="00000000" w:rsidDel="00000000" w:rsidP="00000000" w:rsidRDefault="00000000" w:rsidRPr="00000000" w14:paraId="000006CF">
      <w:pPr>
        <w:numPr>
          <w:ilvl w:val="0"/>
          <w:numId w:val="14"/>
        </w:numPr>
        <w:pBdr>
          <w:top w:color="auto" w:space="0" w:sz="0" w:val="none"/>
          <w:bottom w:color="auto" w:space="0" w:sz="0" w:val="none"/>
          <w:right w:color="auto" w:space="0" w:sz="0" w:val="none"/>
          <w:between w:color="auto" w:space="0" w:sz="0" w:val="none"/>
        </w:pBdr>
        <w:spacing w:after="0" w:afterAutospacing="0" w:line="480" w:lineRule="auto"/>
        <w:ind w:left="720" w:hanging="360"/>
        <w:jc w:val="both"/>
        <w:rPr>
          <w:sz w:val="22"/>
          <w:szCs w:val="22"/>
        </w:rPr>
      </w:pPr>
      <w:r w:rsidDel="00000000" w:rsidR="00000000" w:rsidRPr="00000000">
        <w:rPr>
          <w:color w:val="1b1c1d"/>
          <w:rtl w:val="0"/>
        </w:rPr>
        <w:t xml:space="preserve">Kim, S., et al. (2022). Predictive Analytics in Ridesharing: Enhancing Efficiency with Machine Learning. </w:t>
      </w:r>
      <w:r w:rsidDel="00000000" w:rsidR="00000000" w:rsidRPr="00000000">
        <w:rPr>
          <w:i w:val="1"/>
          <w:color w:val="1b1c1d"/>
          <w:rtl w:val="0"/>
        </w:rPr>
        <w:t xml:space="preserve">Transportation Research Part C: Emerging Technologies</w:t>
      </w:r>
      <w:r w:rsidDel="00000000" w:rsidR="00000000" w:rsidRPr="00000000">
        <w:rPr>
          <w:color w:val="1b1c1d"/>
          <w:rtl w:val="0"/>
        </w:rPr>
        <w:t xml:space="preserve">. https://www.sciencedirect.com/journal/transportation-research-part-c-emerging-technologies/vol/156/suppl/C</w:t>
      </w:r>
    </w:p>
    <w:p w:rsidR="00000000" w:rsidDel="00000000" w:rsidP="00000000" w:rsidRDefault="00000000" w:rsidRPr="00000000" w14:paraId="000006D0">
      <w:pPr>
        <w:numPr>
          <w:ilvl w:val="0"/>
          <w:numId w:val="14"/>
        </w:numPr>
        <w:pBdr>
          <w:top w:color="auto" w:space="0" w:sz="0" w:val="none"/>
          <w:bottom w:color="auto" w:space="0" w:sz="0" w:val="none"/>
          <w:right w:color="auto" w:space="0" w:sz="0" w:val="none"/>
          <w:between w:color="auto" w:space="0" w:sz="0" w:val="none"/>
        </w:pBdr>
        <w:spacing w:after="0" w:afterAutospacing="0" w:line="480" w:lineRule="auto"/>
        <w:ind w:left="720" w:hanging="360"/>
        <w:jc w:val="both"/>
        <w:rPr>
          <w:sz w:val="22"/>
          <w:szCs w:val="22"/>
        </w:rPr>
      </w:pPr>
      <w:r w:rsidDel="00000000" w:rsidR="00000000" w:rsidRPr="00000000">
        <w:rPr>
          <w:color w:val="1b1c1d"/>
          <w:rtl w:val="0"/>
        </w:rPr>
        <w:t xml:space="preserve">Makhdomi, A. A., &amp; Gillani, I. A. (2024). Fair and Efficient Ridesharing: A Dynamic Programming-based Relocation Approach. arXiv. Retrieved from</w:t>
      </w:r>
      <w:hyperlink r:id="rId56">
        <w:r w:rsidDel="00000000" w:rsidR="00000000" w:rsidRPr="00000000">
          <w:rPr>
            <w:color w:val="1b1c1d"/>
            <w:rtl w:val="0"/>
          </w:rPr>
          <w:t xml:space="preserve"> </w:t>
        </w:r>
      </w:hyperlink>
      <w:hyperlink r:id="rId57">
        <w:r w:rsidDel="00000000" w:rsidR="00000000" w:rsidRPr="00000000">
          <w:rPr>
            <w:color w:val="1155cc"/>
            <w:u w:val="single"/>
            <w:rtl w:val="0"/>
          </w:rPr>
          <w:t xml:space="preserve">https://arxiv.org/abs/2401.15363</w:t>
        </w:r>
      </w:hyperlink>
      <w:r w:rsidDel="00000000" w:rsidR="00000000" w:rsidRPr="00000000">
        <w:rPr>
          <w:rtl w:val="0"/>
        </w:rPr>
      </w:r>
    </w:p>
    <w:p w:rsidR="00000000" w:rsidDel="00000000" w:rsidP="00000000" w:rsidRDefault="00000000" w:rsidRPr="00000000" w14:paraId="000006D1">
      <w:pPr>
        <w:numPr>
          <w:ilvl w:val="0"/>
          <w:numId w:val="14"/>
        </w:numPr>
        <w:pBdr>
          <w:top w:color="auto" w:space="0" w:sz="0" w:val="none"/>
          <w:bottom w:color="auto" w:space="0" w:sz="0" w:val="none"/>
          <w:right w:color="auto" w:space="0" w:sz="0" w:val="none"/>
          <w:between w:color="auto" w:space="0" w:sz="0" w:val="none"/>
        </w:pBdr>
        <w:spacing w:after="0" w:afterAutospacing="0" w:line="480" w:lineRule="auto"/>
        <w:ind w:left="720" w:hanging="360"/>
        <w:jc w:val="both"/>
        <w:rPr>
          <w:sz w:val="22"/>
          <w:szCs w:val="22"/>
        </w:rPr>
      </w:pPr>
      <w:r w:rsidDel="00000000" w:rsidR="00000000" w:rsidRPr="00000000">
        <w:rPr>
          <w:color w:val="1b1c1d"/>
          <w:rtl w:val="0"/>
        </w:rPr>
        <w:t xml:space="preserve">Masoud, N., &amp; Jayakrishnan, R. (2017). A Real-Time Algorithm to Solve the Peer-to-Peer Ride-Matching Problem in a Flexible Ridesharing System. </w:t>
      </w:r>
      <w:r w:rsidDel="00000000" w:rsidR="00000000" w:rsidRPr="00000000">
        <w:rPr>
          <w:i w:val="1"/>
          <w:color w:val="1b1c1d"/>
          <w:rtl w:val="0"/>
        </w:rPr>
        <w:t xml:space="preserve">Transportation Research Part B: Methodological, 106</w:t>
      </w:r>
      <w:r w:rsidDel="00000000" w:rsidR="00000000" w:rsidRPr="00000000">
        <w:rPr>
          <w:color w:val="1b1c1d"/>
          <w:rtl w:val="0"/>
        </w:rPr>
        <w:t xml:space="preserve">, 218-236.</w:t>
      </w:r>
    </w:p>
    <w:p w:rsidR="00000000" w:rsidDel="00000000" w:rsidP="00000000" w:rsidRDefault="00000000" w:rsidRPr="00000000" w14:paraId="000006D2">
      <w:pPr>
        <w:numPr>
          <w:ilvl w:val="0"/>
          <w:numId w:val="14"/>
        </w:numPr>
        <w:pBdr>
          <w:top w:color="auto" w:space="0" w:sz="0" w:val="none"/>
          <w:bottom w:color="auto" w:space="0" w:sz="0" w:val="none"/>
          <w:right w:color="auto" w:space="0" w:sz="0" w:val="none"/>
          <w:between w:color="auto" w:space="0" w:sz="0" w:val="none"/>
        </w:pBdr>
        <w:spacing w:after="0" w:afterAutospacing="0" w:line="480" w:lineRule="auto"/>
        <w:ind w:left="720" w:hanging="360"/>
        <w:jc w:val="both"/>
        <w:rPr>
          <w:sz w:val="22"/>
          <w:szCs w:val="22"/>
        </w:rPr>
      </w:pPr>
      <w:r w:rsidDel="00000000" w:rsidR="00000000" w:rsidRPr="00000000">
        <w:rPr>
          <w:color w:val="1b1c1d"/>
          <w:rtl w:val="0"/>
        </w:rPr>
        <w:t xml:space="preserve">MDPI. (2023). Predicting Ride-Hailing Demand with Consideration of Social Equity: A Case Study of Chengdu. Retrieved from</w:t>
      </w:r>
      <w:hyperlink r:id="rId58">
        <w:r w:rsidDel="00000000" w:rsidR="00000000" w:rsidRPr="00000000">
          <w:rPr>
            <w:color w:val="1b1c1d"/>
            <w:rtl w:val="0"/>
          </w:rPr>
          <w:t xml:space="preserve"> </w:t>
        </w:r>
      </w:hyperlink>
      <w:hyperlink r:id="rId59">
        <w:r w:rsidDel="00000000" w:rsidR="00000000" w:rsidRPr="00000000">
          <w:rPr>
            <w:color w:val="1155cc"/>
            <w:u w:val="single"/>
            <w:rtl w:val="0"/>
          </w:rPr>
          <w:t xml:space="preserve">https://www.mdpi.com/2071-1050/16/22/9772</w:t>
        </w:r>
      </w:hyperlink>
      <w:r w:rsidDel="00000000" w:rsidR="00000000" w:rsidRPr="00000000">
        <w:rPr>
          <w:rtl w:val="0"/>
        </w:rPr>
      </w:r>
    </w:p>
    <w:p w:rsidR="00000000" w:rsidDel="00000000" w:rsidP="00000000" w:rsidRDefault="00000000" w:rsidRPr="00000000" w14:paraId="000006D3">
      <w:pPr>
        <w:numPr>
          <w:ilvl w:val="0"/>
          <w:numId w:val="14"/>
        </w:numPr>
        <w:pBdr>
          <w:top w:color="auto" w:space="0" w:sz="0" w:val="none"/>
          <w:bottom w:color="auto" w:space="0" w:sz="0" w:val="none"/>
          <w:right w:color="auto" w:space="0" w:sz="0" w:val="none"/>
          <w:between w:color="auto" w:space="0" w:sz="0" w:val="none"/>
        </w:pBdr>
        <w:spacing w:after="0" w:afterAutospacing="0" w:line="480" w:lineRule="auto"/>
        <w:ind w:left="720" w:hanging="360"/>
        <w:jc w:val="both"/>
        <w:rPr>
          <w:sz w:val="22"/>
          <w:szCs w:val="22"/>
        </w:rPr>
      </w:pPr>
      <w:r w:rsidDel="00000000" w:rsidR="00000000" w:rsidRPr="00000000">
        <w:rPr>
          <w:color w:val="1b1c1d"/>
          <w:rtl w:val="0"/>
        </w:rPr>
        <w:t xml:space="preserve">MDPI. (2024). Decoupling Online Ride-Hailing Services: A Privacy Protection Scheme Based on Decentralized Identity. Retrieved from</w:t>
      </w:r>
      <w:hyperlink r:id="rId60">
        <w:r w:rsidDel="00000000" w:rsidR="00000000" w:rsidRPr="00000000">
          <w:rPr>
            <w:color w:val="1b1c1d"/>
            <w:rtl w:val="0"/>
          </w:rPr>
          <w:t xml:space="preserve"> </w:t>
        </w:r>
      </w:hyperlink>
      <w:hyperlink r:id="rId61">
        <w:r w:rsidDel="00000000" w:rsidR="00000000" w:rsidRPr="00000000">
          <w:rPr>
            <w:color w:val="1155cc"/>
            <w:u w:val="single"/>
            <w:rtl w:val="0"/>
          </w:rPr>
          <w:t xml:space="preserve">https://www.mdpi.com/2079-9292/13/20/4060</w:t>
        </w:r>
      </w:hyperlink>
      <w:r w:rsidDel="00000000" w:rsidR="00000000" w:rsidRPr="00000000">
        <w:rPr>
          <w:rtl w:val="0"/>
        </w:rPr>
      </w:r>
    </w:p>
    <w:p w:rsidR="00000000" w:rsidDel="00000000" w:rsidP="00000000" w:rsidRDefault="00000000" w:rsidRPr="00000000" w14:paraId="000006D4">
      <w:pPr>
        <w:numPr>
          <w:ilvl w:val="0"/>
          <w:numId w:val="14"/>
        </w:numPr>
        <w:pBdr>
          <w:top w:color="auto" w:space="0" w:sz="0" w:val="none"/>
          <w:bottom w:color="auto" w:space="0" w:sz="0" w:val="none"/>
          <w:right w:color="auto" w:space="0" w:sz="0" w:val="none"/>
          <w:between w:color="auto" w:space="0" w:sz="0" w:val="none"/>
        </w:pBdr>
        <w:spacing w:after="0" w:afterAutospacing="0" w:line="480" w:lineRule="auto"/>
        <w:ind w:left="720" w:hanging="360"/>
        <w:jc w:val="both"/>
        <w:rPr>
          <w:sz w:val="22"/>
          <w:szCs w:val="22"/>
        </w:rPr>
      </w:pPr>
      <w:r w:rsidDel="00000000" w:rsidR="00000000" w:rsidRPr="00000000">
        <w:rPr>
          <w:color w:val="1b1c1d"/>
          <w:rtl w:val="0"/>
        </w:rPr>
        <w:t xml:space="preserve">Nature.com. (2024). </w:t>
      </w:r>
      <w:r w:rsidDel="00000000" w:rsidR="00000000" w:rsidRPr="00000000">
        <w:rPr>
          <w:i w:val="1"/>
          <w:color w:val="1b1c1d"/>
          <w:rtl w:val="0"/>
        </w:rPr>
        <w:t xml:space="preserve">Nature.com article on GIS-based Ridesharing Optimization</w:t>
      </w:r>
      <w:r w:rsidDel="00000000" w:rsidR="00000000" w:rsidRPr="00000000">
        <w:rPr>
          <w:color w:val="1b1c1d"/>
          <w:rtl w:val="0"/>
        </w:rPr>
        <w:t xml:space="preserve">. (Note: Full citation details needed)</w:t>
      </w:r>
    </w:p>
    <w:p w:rsidR="00000000" w:rsidDel="00000000" w:rsidP="00000000" w:rsidRDefault="00000000" w:rsidRPr="00000000" w14:paraId="000006D5">
      <w:pPr>
        <w:numPr>
          <w:ilvl w:val="0"/>
          <w:numId w:val="14"/>
        </w:numPr>
        <w:pBdr>
          <w:top w:color="auto" w:space="0" w:sz="0" w:val="none"/>
          <w:bottom w:color="auto" w:space="0" w:sz="0" w:val="none"/>
          <w:right w:color="auto" w:space="0" w:sz="0" w:val="none"/>
          <w:between w:color="auto" w:space="0" w:sz="0" w:val="none"/>
        </w:pBdr>
        <w:spacing w:after="0" w:afterAutospacing="0" w:line="480" w:lineRule="auto"/>
        <w:ind w:left="720" w:hanging="360"/>
        <w:jc w:val="both"/>
        <w:rPr>
          <w:sz w:val="22"/>
          <w:szCs w:val="22"/>
        </w:rPr>
      </w:pPr>
      <w:r w:rsidDel="00000000" w:rsidR="00000000" w:rsidRPr="00000000">
        <w:rPr>
          <w:color w:val="1b1c1d"/>
          <w:rtl w:val="0"/>
        </w:rPr>
        <w:t xml:space="preserve">Nguyen, T. T., Le, M. H., &amp; Tran, P. N. (2019). The integration of GIS and demand forecasting in supply chain management. </w:t>
      </w:r>
      <w:r w:rsidDel="00000000" w:rsidR="00000000" w:rsidRPr="00000000">
        <w:rPr>
          <w:i w:val="1"/>
          <w:color w:val="1b1c1d"/>
          <w:rtl w:val="0"/>
        </w:rPr>
        <w:t xml:space="preserve">International Journal of Logistics Systems and Management, 34</w:t>
      </w:r>
      <w:r w:rsidDel="00000000" w:rsidR="00000000" w:rsidRPr="00000000">
        <w:rPr>
          <w:color w:val="1b1c1d"/>
          <w:rtl w:val="0"/>
        </w:rPr>
        <w:t xml:space="preserve">(2), 215-233.</w:t>
      </w:r>
      <w:hyperlink r:id="rId62">
        <w:r w:rsidDel="00000000" w:rsidR="00000000" w:rsidRPr="00000000">
          <w:rPr>
            <w:color w:val="1b1c1d"/>
            <w:rtl w:val="0"/>
          </w:rPr>
          <w:t xml:space="preserve"> </w:t>
        </w:r>
      </w:hyperlink>
      <w:hyperlink r:id="rId63">
        <w:r w:rsidDel="00000000" w:rsidR="00000000" w:rsidRPr="00000000">
          <w:rPr>
            <w:color w:val="1155cc"/>
            <w:u w:val="single"/>
            <w:rtl w:val="0"/>
          </w:rPr>
          <w:t xml:space="preserve">https://doi.org/10.1504/IJLSM.2019.098765</w:t>
        </w:r>
      </w:hyperlink>
      <w:r w:rsidDel="00000000" w:rsidR="00000000" w:rsidRPr="00000000">
        <w:rPr>
          <w:rtl w:val="0"/>
        </w:rPr>
      </w:r>
    </w:p>
    <w:p w:rsidR="00000000" w:rsidDel="00000000" w:rsidP="00000000" w:rsidRDefault="00000000" w:rsidRPr="00000000" w14:paraId="000006D6">
      <w:pPr>
        <w:numPr>
          <w:ilvl w:val="0"/>
          <w:numId w:val="14"/>
        </w:numPr>
        <w:pBdr>
          <w:top w:color="auto" w:space="0" w:sz="0" w:val="none"/>
          <w:bottom w:color="auto" w:space="0" w:sz="0" w:val="none"/>
          <w:right w:color="auto" w:space="0" w:sz="0" w:val="none"/>
          <w:between w:color="auto" w:space="0" w:sz="0" w:val="none"/>
        </w:pBdr>
        <w:spacing w:after="0" w:afterAutospacing="0" w:line="480" w:lineRule="auto"/>
        <w:ind w:left="720" w:hanging="360"/>
        <w:jc w:val="both"/>
        <w:rPr>
          <w:sz w:val="22"/>
          <w:szCs w:val="22"/>
        </w:rPr>
      </w:pPr>
      <w:r w:rsidDel="00000000" w:rsidR="00000000" w:rsidRPr="00000000">
        <w:rPr>
          <w:color w:val="1b1c1d"/>
          <w:rtl w:val="0"/>
        </w:rPr>
        <w:t xml:space="preserve">ResearchGate. (2023). Matching and Network Effects in Ride-Hailing. Retrieved from</w:t>
      </w:r>
      <w:hyperlink r:id="rId64">
        <w:r w:rsidDel="00000000" w:rsidR="00000000" w:rsidRPr="00000000">
          <w:rPr>
            <w:color w:val="1b1c1d"/>
            <w:rtl w:val="0"/>
          </w:rPr>
          <w:t xml:space="preserve"> </w:t>
        </w:r>
      </w:hyperlink>
      <w:hyperlink r:id="rId65">
        <w:r w:rsidDel="00000000" w:rsidR="00000000" w:rsidRPr="00000000">
          <w:rPr>
            <w:color w:val="1155cc"/>
            <w:u w:val="single"/>
            <w:rtl w:val="0"/>
          </w:rPr>
          <w:t xml:space="preserve">https://www.researchgate.net/publication/370996073_Matching_and_Network_Effects_in_Ride-Hailing</w:t>
        </w:r>
      </w:hyperlink>
      <w:r w:rsidDel="00000000" w:rsidR="00000000" w:rsidRPr="00000000">
        <w:rPr>
          <w:rtl w:val="0"/>
        </w:rPr>
      </w:r>
    </w:p>
    <w:p w:rsidR="00000000" w:rsidDel="00000000" w:rsidP="00000000" w:rsidRDefault="00000000" w:rsidRPr="00000000" w14:paraId="000006D7">
      <w:pPr>
        <w:numPr>
          <w:ilvl w:val="0"/>
          <w:numId w:val="14"/>
        </w:numPr>
        <w:pBdr>
          <w:top w:color="auto" w:space="0" w:sz="0" w:val="none"/>
          <w:bottom w:color="auto" w:space="0" w:sz="0" w:val="none"/>
          <w:right w:color="auto" w:space="0" w:sz="0" w:val="none"/>
          <w:between w:color="auto" w:space="0" w:sz="0" w:val="none"/>
        </w:pBdr>
        <w:spacing w:after="0" w:afterAutospacing="0" w:line="480" w:lineRule="auto"/>
        <w:ind w:left="720" w:hanging="360"/>
        <w:jc w:val="both"/>
        <w:rPr>
          <w:sz w:val="22"/>
          <w:szCs w:val="22"/>
        </w:rPr>
      </w:pPr>
      <w:r w:rsidDel="00000000" w:rsidR="00000000" w:rsidRPr="00000000">
        <w:rPr>
          <w:color w:val="1b1c1d"/>
          <w:rtl w:val="0"/>
        </w:rPr>
        <w:t xml:space="preserve">ResearchGate. (2025). ASSESSING THE URBANIZATION-DRIVEN CHALLENGES OF TRANSPORTATION SCARCITY AND COMMUTER ACCESSIBILITY IN DAVAO CITY: A SYSTEMATIC REVIEW. Retrieved from</w:t>
      </w:r>
      <w:hyperlink r:id="rId66">
        <w:r w:rsidDel="00000000" w:rsidR="00000000" w:rsidRPr="00000000">
          <w:rPr>
            <w:color w:val="1b1c1d"/>
            <w:rtl w:val="0"/>
          </w:rPr>
          <w:t xml:space="preserve"> </w:t>
        </w:r>
      </w:hyperlink>
      <w:hyperlink r:id="rId67">
        <w:r w:rsidDel="00000000" w:rsidR="00000000" w:rsidRPr="00000000">
          <w:rPr>
            <w:color w:val="1155cc"/>
            <w:u w:val="single"/>
            <w:rtl w:val="0"/>
          </w:rPr>
          <w:t xml:space="preserve">https://www.researchgate.net/publication/387525353_ASSESSING_THE_URBANIZATION-DRIVEN_CHALLENGES_OF_TRANSPORTATION_SCARCITY_AND_COMMUTER_ACCESSIBILITY_IN_DAVAO_CITY_A_SYSTEMATIC_REVIEW</w:t>
        </w:r>
      </w:hyperlink>
      <w:r w:rsidDel="00000000" w:rsidR="00000000" w:rsidRPr="00000000">
        <w:rPr>
          <w:rtl w:val="0"/>
        </w:rPr>
      </w:r>
    </w:p>
    <w:p w:rsidR="00000000" w:rsidDel="00000000" w:rsidP="00000000" w:rsidRDefault="00000000" w:rsidRPr="00000000" w14:paraId="000006D8">
      <w:pPr>
        <w:numPr>
          <w:ilvl w:val="0"/>
          <w:numId w:val="14"/>
        </w:numPr>
        <w:pBdr>
          <w:top w:color="auto" w:space="0" w:sz="0" w:val="none"/>
          <w:bottom w:color="auto" w:space="0" w:sz="0" w:val="none"/>
          <w:right w:color="auto" w:space="0" w:sz="0" w:val="none"/>
          <w:between w:color="auto" w:space="0" w:sz="0" w:val="none"/>
        </w:pBdr>
        <w:spacing w:after="0" w:afterAutospacing="0" w:line="480" w:lineRule="auto"/>
        <w:ind w:left="720" w:hanging="360"/>
        <w:jc w:val="both"/>
        <w:rPr>
          <w:sz w:val="22"/>
          <w:szCs w:val="22"/>
        </w:rPr>
      </w:pPr>
      <w:r w:rsidDel="00000000" w:rsidR="00000000" w:rsidRPr="00000000">
        <w:rPr>
          <w:color w:val="1b1c1d"/>
          <w:rtl w:val="0"/>
        </w:rPr>
        <w:t xml:space="preserve">ResearchGate. (n.d.). (PDF) Drivers' Tactics in Ridesharing Economy in the Philippines. Retrieved from</w:t>
      </w:r>
      <w:hyperlink r:id="rId68">
        <w:r w:rsidDel="00000000" w:rsidR="00000000" w:rsidRPr="00000000">
          <w:rPr>
            <w:color w:val="1b1c1d"/>
            <w:rtl w:val="0"/>
          </w:rPr>
          <w:t xml:space="preserve"> </w:t>
        </w:r>
      </w:hyperlink>
      <w:hyperlink r:id="rId69">
        <w:r w:rsidDel="00000000" w:rsidR="00000000" w:rsidRPr="00000000">
          <w:rPr>
            <w:color w:val="1155cc"/>
            <w:u w:val="single"/>
            <w:rtl w:val="0"/>
          </w:rPr>
          <w:t xml:space="preserve">https://www.researchgate.net/publication/336599982_Drivers'_Tactics_in_Ridesharing_Economy_in_the_Philippines</w:t>
        </w:r>
      </w:hyperlink>
      <w:r w:rsidDel="00000000" w:rsidR="00000000" w:rsidRPr="00000000">
        <w:rPr>
          <w:rtl w:val="0"/>
        </w:rPr>
      </w:r>
    </w:p>
    <w:p w:rsidR="00000000" w:rsidDel="00000000" w:rsidP="00000000" w:rsidRDefault="00000000" w:rsidRPr="00000000" w14:paraId="000006D9">
      <w:pPr>
        <w:numPr>
          <w:ilvl w:val="0"/>
          <w:numId w:val="14"/>
        </w:numPr>
        <w:pBdr>
          <w:top w:color="auto" w:space="0" w:sz="0" w:val="none"/>
          <w:bottom w:color="auto" w:space="0" w:sz="0" w:val="none"/>
          <w:right w:color="auto" w:space="0" w:sz="0" w:val="none"/>
          <w:between w:color="auto" w:space="0" w:sz="0" w:val="none"/>
        </w:pBdr>
        <w:spacing w:after="0" w:afterAutospacing="0" w:line="480" w:lineRule="auto"/>
        <w:ind w:left="720" w:hanging="360"/>
        <w:jc w:val="both"/>
        <w:rPr>
          <w:sz w:val="22"/>
          <w:szCs w:val="22"/>
        </w:rPr>
      </w:pPr>
      <w:r w:rsidDel="00000000" w:rsidR="00000000" w:rsidRPr="00000000">
        <w:rPr>
          <w:color w:val="1b1c1d"/>
          <w:rtl w:val="0"/>
        </w:rPr>
        <w:t xml:space="preserve">ResearchGate. (n.d.). (PDF) Trust in the Ride Hailing Service of the Sharing Economy: The Roles of Legitimacy and Process Transparency. Retrieved from</w:t>
      </w:r>
      <w:hyperlink r:id="rId70">
        <w:r w:rsidDel="00000000" w:rsidR="00000000" w:rsidRPr="00000000">
          <w:rPr>
            <w:color w:val="1b1c1d"/>
            <w:rtl w:val="0"/>
          </w:rPr>
          <w:t xml:space="preserve"> </w:t>
        </w:r>
      </w:hyperlink>
      <w:hyperlink r:id="rId71">
        <w:r w:rsidDel="00000000" w:rsidR="00000000" w:rsidRPr="00000000">
          <w:rPr>
            <w:color w:val="1155cc"/>
            <w:u w:val="single"/>
            <w:rtl w:val="0"/>
          </w:rPr>
          <w:t xml:space="preserve">https://www.researchgate.net/publication/353142980_Trust_in_the_Ride_Hailing_Service_of_the_Sharing_Economy_The_Roles_of_Legitimacy_and_Process_Transparency</w:t>
        </w:r>
      </w:hyperlink>
      <w:r w:rsidDel="00000000" w:rsidR="00000000" w:rsidRPr="00000000">
        <w:rPr>
          <w:rtl w:val="0"/>
        </w:rPr>
      </w:r>
    </w:p>
    <w:p w:rsidR="00000000" w:rsidDel="00000000" w:rsidP="00000000" w:rsidRDefault="00000000" w:rsidRPr="00000000" w14:paraId="000006DA">
      <w:pPr>
        <w:numPr>
          <w:ilvl w:val="0"/>
          <w:numId w:val="14"/>
        </w:numPr>
        <w:pBdr>
          <w:top w:color="auto" w:space="0" w:sz="0" w:val="none"/>
          <w:bottom w:color="auto" w:space="0" w:sz="0" w:val="none"/>
          <w:right w:color="auto" w:space="0" w:sz="0" w:val="none"/>
          <w:between w:color="auto" w:space="0" w:sz="0" w:val="none"/>
        </w:pBdr>
        <w:spacing w:after="0" w:afterAutospacing="0" w:line="480" w:lineRule="auto"/>
        <w:ind w:left="720" w:hanging="360"/>
        <w:jc w:val="both"/>
        <w:rPr>
          <w:sz w:val="22"/>
          <w:szCs w:val="22"/>
        </w:rPr>
      </w:pPr>
      <w:r w:rsidDel="00000000" w:rsidR="00000000" w:rsidRPr="00000000">
        <w:rPr>
          <w:color w:val="1b1c1d"/>
          <w:rtl w:val="0"/>
        </w:rPr>
        <w:t xml:space="preserve">Sakthivelu, A., &amp; Jayakrishnan, S. (2024). An Energy-Efficient Ride-Sharing Algorithm Using Distributed Convex Optimization. Stanford Digital Repository. Retrieved from</w:t>
      </w:r>
      <w:hyperlink r:id="rId72">
        <w:r w:rsidDel="00000000" w:rsidR="00000000" w:rsidRPr="00000000">
          <w:rPr>
            <w:color w:val="1b1c1d"/>
            <w:rtl w:val="0"/>
          </w:rPr>
          <w:t xml:space="preserve"> </w:t>
        </w:r>
      </w:hyperlink>
      <w:hyperlink r:id="rId73">
        <w:r w:rsidDel="00000000" w:rsidR="00000000" w:rsidRPr="00000000">
          <w:rPr>
            <w:color w:val="1155cc"/>
            <w:u w:val="single"/>
            <w:rtl w:val="0"/>
          </w:rPr>
          <w:t xml:space="preserve">https://purl.stanford.edu/ss423gm7371</w:t>
        </w:r>
      </w:hyperlink>
      <w:r w:rsidDel="00000000" w:rsidR="00000000" w:rsidRPr="00000000">
        <w:rPr>
          <w:rtl w:val="0"/>
        </w:rPr>
      </w:r>
    </w:p>
    <w:p w:rsidR="00000000" w:rsidDel="00000000" w:rsidP="00000000" w:rsidRDefault="00000000" w:rsidRPr="00000000" w14:paraId="000006DB">
      <w:pPr>
        <w:numPr>
          <w:ilvl w:val="0"/>
          <w:numId w:val="14"/>
        </w:numPr>
        <w:pBdr>
          <w:top w:color="auto" w:space="0" w:sz="0" w:val="none"/>
          <w:bottom w:color="auto" w:space="0" w:sz="0" w:val="none"/>
          <w:right w:color="auto" w:space="0" w:sz="0" w:val="none"/>
          <w:between w:color="auto" w:space="0" w:sz="0" w:val="none"/>
        </w:pBdr>
        <w:spacing w:after="0" w:afterAutospacing="0" w:line="480" w:lineRule="auto"/>
        <w:ind w:left="720" w:hanging="360"/>
        <w:jc w:val="both"/>
        <w:rPr>
          <w:sz w:val="22"/>
          <w:szCs w:val="22"/>
        </w:rPr>
      </w:pPr>
      <w:r w:rsidDel="00000000" w:rsidR="00000000" w:rsidRPr="00000000">
        <w:rPr>
          <w:color w:val="1b1c1d"/>
          <w:rtl w:val="0"/>
        </w:rPr>
        <w:t xml:space="preserve">SciELO. (2019). DYNAMIC PRICING AND PRICE FAIRNESS PERCEPTIONS: A STUDY OF THE USE OF THE UBER APP IN TRAVELS PRECIFICAÇÃO DINÂMICA E PREÇO. Retrieved from</w:t>
      </w:r>
      <w:hyperlink r:id="rId74">
        <w:r w:rsidDel="00000000" w:rsidR="00000000" w:rsidRPr="00000000">
          <w:rPr>
            <w:color w:val="1b1c1d"/>
            <w:rtl w:val="0"/>
          </w:rPr>
          <w:t xml:space="preserve"> </w:t>
        </w:r>
      </w:hyperlink>
      <w:hyperlink r:id="rId75">
        <w:r w:rsidDel="00000000" w:rsidR="00000000" w:rsidRPr="00000000">
          <w:rPr>
            <w:color w:val="1155cc"/>
            <w:u w:val="single"/>
            <w:rtl w:val="0"/>
          </w:rPr>
          <w:t xml:space="preserve">https://www.scielo.br/j/tva/a/Y6XjBk7z9N8f7mvTWnMygzP/?format=pdf&amp;lang=en</w:t>
        </w:r>
      </w:hyperlink>
      <w:r w:rsidDel="00000000" w:rsidR="00000000" w:rsidRPr="00000000">
        <w:rPr>
          <w:rtl w:val="0"/>
        </w:rPr>
      </w:r>
    </w:p>
    <w:p w:rsidR="00000000" w:rsidDel="00000000" w:rsidP="00000000" w:rsidRDefault="00000000" w:rsidRPr="00000000" w14:paraId="000006DC">
      <w:pPr>
        <w:numPr>
          <w:ilvl w:val="0"/>
          <w:numId w:val="14"/>
        </w:numPr>
        <w:pBdr>
          <w:top w:color="auto" w:space="0" w:sz="0" w:val="none"/>
          <w:bottom w:color="auto" w:space="0" w:sz="0" w:val="none"/>
          <w:right w:color="auto" w:space="0" w:sz="0" w:val="none"/>
          <w:between w:color="auto" w:space="0" w:sz="0" w:val="none"/>
        </w:pBdr>
        <w:spacing w:after="0" w:afterAutospacing="0" w:line="480" w:lineRule="auto"/>
        <w:ind w:left="720" w:hanging="360"/>
        <w:jc w:val="both"/>
        <w:rPr>
          <w:sz w:val="22"/>
          <w:szCs w:val="22"/>
        </w:rPr>
      </w:pPr>
      <w:r w:rsidDel="00000000" w:rsidR="00000000" w:rsidRPr="00000000">
        <w:rPr>
          <w:color w:val="1b1c1d"/>
          <w:rtl w:val="0"/>
        </w:rPr>
        <w:t xml:space="preserve">Soria, J., Chen, Y., &amp; Stathopoulos, A. (2020). </w:t>
      </w:r>
      <w:r w:rsidDel="00000000" w:rsidR="00000000" w:rsidRPr="00000000">
        <w:rPr>
          <w:i w:val="1"/>
          <w:color w:val="1b1c1d"/>
          <w:rtl w:val="0"/>
        </w:rPr>
        <w:t xml:space="preserve">K-Prototype Segmentation Analysis on Large-scale Ridesourcing Trip Data</w:t>
      </w:r>
      <w:r w:rsidDel="00000000" w:rsidR="00000000" w:rsidRPr="00000000">
        <w:rPr>
          <w:color w:val="1b1c1d"/>
          <w:rtl w:val="0"/>
        </w:rPr>
        <w:t xml:space="preserve">. arXiv preprint arXiv:2006.13924.</w:t>
      </w:r>
    </w:p>
    <w:p w:rsidR="00000000" w:rsidDel="00000000" w:rsidP="00000000" w:rsidRDefault="00000000" w:rsidRPr="00000000" w14:paraId="000006DD">
      <w:pPr>
        <w:numPr>
          <w:ilvl w:val="0"/>
          <w:numId w:val="14"/>
        </w:numPr>
        <w:pBdr>
          <w:top w:color="auto" w:space="0" w:sz="0" w:val="none"/>
          <w:bottom w:color="auto" w:space="0" w:sz="0" w:val="none"/>
          <w:right w:color="auto" w:space="0" w:sz="0" w:val="none"/>
          <w:between w:color="auto" w:space="0" w:sz="0" w:val="none"/>
        </w:pBdr>
        <w:spacing w:after="0" w:afterAutospacing="0" w:line="480" w:lineRule="auto"/>
        <w:ind w:left="720" w:hanging="360"/>
        <w:jc w:val="both"/>
        <w:rPr>
          <w:sz w:val="22"/>
          <w:szCs w:val="22"/>
        </w:rPr>
      </w:pPr>
      <w:r w:rsidDel="00000000" w:rsidR="00000000" w:rsidRPr="00000000">
        <w:rPr>
          <w:color w:val="1b1c1d"/>
          <w:rtl w:val="0"/>
        </w:rPr>
        <w:t xml:space="preserve">Subramanian, D. (2020). </w:t>
      </w:r>
      <w:r w:rsidDel="00000000" w:rsidR="00000000" w:rsidRPr="00000000">
        <w:rPr>
          <w:i w:val="1"/>
          <w:color w:val="1b1c1d"/>
          <w:rtl w:val="0"/>
        </w:rPr>
        <w:t xml:space="preserve">Clustering Uber Rideshare Data</w:t>
      </w:r>
      <w:r w:rsidDel="00000000" w:rsidR="00000000" w:rsidRPr="00000000">
        <w:rPr>
          <w:color w:val="1b1c1d"/>
          <w:rtl w:val="0"/>
        </w:rPr>
        <w:t xml:space="preserve">. KDnuggets. Retrieved from</w:t>
      </w:r>
      <w:hyperlink r:id="rId76">
        <w:r w:rsidDel="00000000" w:rsidR="00000000" w:rsidRPr="00000000">
          <w:rPr>
            <w:color w:val="1b1c1d"/>
            <w:rtl w:val="0"/>
          </w:rPr>
          <w:t xml:space="preserve"> </w:t>
        </w:r>
      </w:hyperlink>
      <w:hyperlink r:id="rId77">
        <w:r w:rsidDel="00000000" w:rsidR="00000000" w:rsidRPr="00000000">
          <w:rPr>
            <w:color w:val="1155cc"/>
            <w:u w:val="single"/>
            <w:rtl w:val="0"/>
          </w:rPr>
          <w:t xml:space="preserve">https://kdnuggets.com/2020/05/clustering-uber-rideshare-data.html</w:t>
        </w:r>
      </w:hyperlink>
      <w:r w:rsidDel="00000000" w:rsidR="00000000" w:rsidRPr="00000000">
        <w:rPr>
          <w:rtl w:val="0"/>
        </w:rPr>
      </w:r>
    </w:p>
    <w:p w:rsidR="00000000" w:rsidDel="00000000" w:rsidP="00000000" w:rsidRDefault="00000000" w:rsidRPr="00000000" w14:paraId="000006DE">
      <w:pPr>
        <w:numPr>
          <w:ilvl w:val="0"/>
          <w:numId w:val="14"/>
        </w:numPr>
        <w:pBdr>
          <w:top w:color="auto" w:space="0" w:sz="0" w:val="none"/>
          <w:bottom w:color="auto" w:space="0" w:sz="0" w:val="none"/>
          <w:right w:color="auto" w:space="0" w:sz="0" w:val="none"/>
          <w:between w:color="auto" w:space="0" w:sz="0" w:val="none"/>
        </w:pBdr>
        <w:spacing w:after="0" w:afterAutospacing="0" w:line="480" w:lineRule="auto"/>
        <w:ind w:left="720" w:hanging="360"/>
        <w:jc w:val="both"/>
        <w:rPr>
          <w:sz w:val="22"/>
          <w:szCs w:val="22"/>
        </w:rPr>
      </w:pPr>
      <w:r w:rsidDel="00000000" w:rsidR="00000000" w:rsidRPr="00000000">
        <w:rPr>
          <w:color w:val="1b1c1d"/>
          <w:rtl w:val="0"/>
        </w:rPr>
        <w:t xml:space="preserve">TRISTAN 2025. (2025). Privacy-Preserving Contextual Personalized Dynamic Pricing for Ride-Hailing Platforms 1 INTRODUCTION. Retrieved from</w:t>
      </w:r>
      <w:hyperlink r:id="rId78">
        <w:r w:rsidDel="00000000" w:rsidR="00000000" w:rsidRPr="00000000">
          <w:rPr>
            <w:color w:val="1b1c1d"/>
            <w:rtl w:val="0"/>
          </w:rPr>
          <w:t xml:space="preserve"> </w:t>
        </w:r>
      </w:hyperlink>
      <w:hyperlink r:id="rId79">
        <w:r w:rsidDel="00000000" w:rsidR="00000000" w:rsidRPr="00000000">
          <w:rPr>
            <w:color w:val="1155cc"/>
            <w:u w:val="single"/>
            <w:rtl w:val="0"/>
          </w:rPr>
          <w:t xml:space="preserve">https://tristan2025.org/proceedings/TRISTAN2025_ExtendedAbstract_320.pdf</w:t>
        </w:r>
      </w:hyperlink>
      <w:r w:rsidDel="00000000" w:rsidR="00000000" w:rsidRPr="00000000">
        <w:rPr>
          <w:rtl w:val="0"/>
        </w:rPr>
      </w:r>
    </w:p>
    <w:p w:rsidR="00000000" w:rsidDel="00000000" w:rsidP="00000000" w:rsidRDefault="00000000" w:rsidRPr="00000000" w14:paraId="000006DF">
      <w:pPr>
        <w:numPr>
          <w:ilvl w:val="0"/>
          <w:numId w:val="14"/>
        </w:numPr>
        <w:pBdr>
          <w:top w:color="auto" w:space="0" w:sz="0" w:val="none"/>
          <w:bottom w:color="auto" w:space="0" w:sz="0" w:val="none"/>
          <w:right w:color="auto" w:space="0" w:sz="0" w:val="none"/>
          <w:between w:color="auto" w:space="0" w:sz="0" w:val="none"/>
        </w:pBdr>
        <w:spacing w:after="0" w:afterAutospacing="0" w:line="480" w:lineRule="auto"/>
        <w:ind w:left="720" w:hanging="360"/>
        <w:jc w:val="both"/>
        <w:rPr>
          <w:sz w:val="22"/>
          <w:szCs w:val="22"/>
        </w:rPr>
      </w:pPr>
      <w:r w:rsidDel="00000000" w:rsidR="00000000" w:rsidRPr="00000000">
        <w:rPr>
          <w:color w:val="1b1c1d"/>
          <w:rtl w:val="0"/>
        </w:rPr>
        <w:t xml:space="preserve">University of Southampton. (2024). Passengers as defenders. Retrieved from</w:t>
      </w:r>
      <w:hyperlink r:id="rId80">
        <w:r w:rsidDel="00000000" w:rsidR="00000000" w:rsidRPr="00000000">
          <w:rPr>
            <w:color w:val="1b1c1d"/>
            <w:rtl w:val="0"/>
          </w:rPr>
          <w:t xml:space="preserve"> </w:t>
        </w:r>
      </w:hyperlink>
      <w:hyperlink r:id="rId81">
        <w:r w:rsidDel="00000000" w:rsidR="00000000" w:rsidRPr="00000000">
          <w:rPr>
            <w:color w:val="1155cc"/>
            <w:u w:val="single"/>
            <w:rtl w:val="0"/>
          </w:rPr>
          <w:t xml:space="preserve">https://eprints.soton.ac.uk/496349/1/Passengers_as_defenders_1-s2.0-S026151772400205X-main_Alex_Zarifis.pdf</w:t>
        </w:r>
      </w:hyperlink>
      <w:r w:rsidDel="00000000" w:rsidR="00000000" w:rsidRPr="00000000">
        <w:rPr>
          <w:rtl w:val="0"/>
        </w:rPr>
      </w:r>
    </w:p>
    <w:p w:rsidR="00000000" w:rsidDel="00000000" w:rsidP="00000000" w:rsidRDefault="00000000" w:rsidRPr="00000000" w14:paraId="000006E0">
      <w:pPr>
        <w:numPr>
          <w:ilvl w:val="0"/>
          <w:numId w:val="14"/>
        </w:numPr>
        <w:pBdr>
          <w:top w:color="auto" w:space="0" w:sz="0" w:val="none"/>
          <w:bottom w:color="auto" w:space="0" w:sz="0" w:val="none"/>
          <w:right w:color="auto" w:space="0" w:sz="0" w:val="none"/>
          <w:between w:color="auto" w:space="0" w:sz="0" w:val="none"/>
        </w:pBdr>
        <w:spacing w:after="0" w:afterAutospacing="0" w:line="480" w:lineRule="auto"/>
        <w:ind w:left="720" w:hanging="360"/>
        <w:jc w:val="both"/>
        <w:rPr>
          <w:sz w:val="22"/>
          <w:szCs w:val="22"/>
        </w:rPr>
      </w:pPr>
      <w:r w:rsidDel="00000000" w:rsidR="00000000" w:rsidRPr="00000000">
        <w:rPr>
          <w:color w:val="1b1c1d"/>
          <w:rtl w:val="0"/>
        </w:rPr>
        <w:t xml:space="preserve">UP NCTS. (2024). An Analysis of Ride-Hailing Services as Mode of Public Transportation in Olongapo City. Retrieved from</w:t>
      </w:r>
      <w:hyperlink r:id="rId82">
        <w:r w:rsidDel="00000000" w:rsidR="00000000" w:rsidRPr="00000000">
          <w:rPr>
            <w:color w:val="1b1c1d"/>
            <w:rtl w:val="0"/>
          </w:rPr>
          <w:t xml:space="preserve"> </w:t>
        </w:r>
      </w:hyperlink>
      <w:hyperlink r:id="rId83">
        <w:r w:rsidDel="00000000" w:rsidR="00000000" w:rsidRPr="00000000">
          <w:rPr>
            <w:color w:val="1155cc"/>
            <w:u w:val="single"/>
            <w:rtl w:val="0"/>
          </w:rPr>
          <w:t xml:space="preserve">https://ncts.upd.edu.ph/tssp/wp-content/uploads/2024/12/TSSP2024-12-Revised-Paper.pdf</w:t>
        </w:r>
      </w:hyperlink>
      <w:r w:rsidDel="00000000" w:rsidR="00000000" w:rsidRPr="00000000">
        <w:rPr>
          <w:rtl w:val="0"/>
        </w:rPr>
      </w:r>
    </w:p>
    <w:p w:rsidR="00000000" w:rsidDel="00000000" w:rsidP="00000000" w:rsidRDefault="00000000" w:rsidRPr="00000000" w14:paraId="000006E1">
      <w:pPr>
        <w:numPr>
          <w:ilvl w:val="0"/>
          <w:numId w:val="14"/>
        </w:numPr>
        <w:pBdr>
          <w:top w:color="auto" w:space="0" w:sz="0" w:val="none"/>
          <w:bottom w:color="auto" w:space="0" w:sz="0" w:val="none"/>
          <w:right w:color="auto" w:space="0" w:sz="0" w:val="none"/>
          <w:between w:color="auto" w:space="0" w:sz="0" w:val="none"/>
        </w:pBdr>
        <w:spacing w:after="0" w:afterAutospacing="0" w:line="480" w:lineRule="auto"/>
        <w:ind w:left="720" w:hanging="360"/>
        <w:jc w:val="both"/>
        <w:rPr>
          <w:sz w:val="22"/>
          <w:szCs w:val="22"/>
        </w:rPr>
      </w:pPr>
      <w:r w:rsidDel="00000000" w:rsidR="00000000" w:rsidRPr="00000000">
        <w:rPr>
          <w:color w:val="1b1c1d"/>
          <w:rtl w:val="0"/>
        </w:rPr>
        <w:t xml:space="preserve">Wang, X., &amp; Wei, H. (2018). GIS-based warehouse location planning for supply chain optimization. </w:t>
      </w:r>
      <w:r w:rsidDel="00000000" w:rsidR="00000000" w:rsidRPr="00000000">
        <w:rPr>
          <w:i w:val="1"/>
          <w:color w:val="1b1c1d"/>
          <w:rtl w:val="0"/>
        </w:rPr>
        <w:t xml:space="preserve">Journal of Transportation Research, 56</w:t>
      </w:r>
      <w:r w:rsidDel="00000000" w:rsidR="00000000" w:rsidRPr="00000000">
        <w:rPr>
          <w:color w:val="1b1c1d"/>
          <w:rtl w:val="0"/>
        </w:rPr>
        <w:t xml:space="preserve">(4), 102-118.</w:t>
      </w:r>
      <w:hyperlink r:id="rId84">
        <w:r w:rsidDel="00000000" w:rsidR="00000000" w:rsidRPr="00000000">
          <w:rPr>
            <w:color w:val="1b1c1d"/>
            <w:rtl w:val="0"/>
          </w:rPr>
          <w:t xml:space="preserve"> </w:t>
        </w:r>
      </w:hyperlink>
      <w:hyperlink r:id="rId85">
        <w:r w:rsidDel="00000000" w:rsidR="00000000" w:rsidRPr="00000000">
          <w:rPr>
            <w:color w:val="1155cc"/>
            <w:u w:val="single"/>
            <w:rtl w:val="0"/>
          </w:rPr>
          <w:t xml:space="preserve">https://doi.org/10.1016/j.jtr.2018.06.004</w:t>
        </w:r>
      </w:hyperlink>
      <w:r w:rsidDel="00000000" w:rsidR="00000000" w:rsidRPr="00000000">
        <w:rPr>
          <w:rtl w:val="0"/>
        </w:rPr>
      </w:r>
    </w:p>
    <w:p w:rsidR="00000000" w:rsidDel="00000000" w:rsidP="00000000" w:rsidRDefault="00000000" w:rsidRPr="00000000" w14:paraId="000006E2">
      <w:pPr>
        <w:numPr>
          <w:ilvl w:val="0"/>
          <w:numId w:val="14"/>
        </w:numPr>
        <w:pBdr>
          <w:top w:color="auto" w:space="0" w:sz="0" w:val="none"/>
          <w:bottom w:color="auto" w:space="0" w:sz="0" w:val="none"/>
          <w:right w:color="auto" w:space="0" w:sz="0" w:val="none"/>
          <w:between w:color="auto" w:space="0" w:sz="0" w:val="none"/>
        </w:pBdr>
        <w:spacing w:after="0" w:afterAutospacing="0" w:line="480" w:lineRule="auto"/>
        <w:ind w:left="720" w:hanging="360"/>
        <w:jc w:val="both"/>
        <w:rPr>
          <w:sz w:val="22"/>
          <w:szCs w:val="22"/>
        </w:rPr>
      </w:pPr>
      <w:r w:rsidDel="00000000" w:rsidR="00000000" w:rsidRPr="00000000">
        <w:rPr>
          <w:color w:val="1b1c1d"/>
          <w:rtl w:val="0"/>
        </w:rPr>
        <w:t xml:space="preserve">Zhang, Y., &amp; Xie, L. (2023). Real-Time Ride Matching Using Reinforcement Learning: A Case Study on Urban Transportation. </w:t>
      </w:r>
      <w:r w:rsidDel="00000000" w:rsidR="00000000" w:rsidRPr="00000000">
        <w:rPr>
          <w:i w:val="1"/>
          <w:color w:val="1b1c1d"/>
          <w:rtl w:val="0"/>
        </w:rPr>
        <w:t xml:space="preserve">IEEE Transactions on Intelligent Transportation Systems</w:t>
      </w:r>
      <w:r w:rsidDel="00000000" w:rsidR="00000000" w:rsidRPr="00000000">
        <w:rPr>
          <w:color w:val="1b1c1d"/>
          <w:rtl w:val="0"/>
        </w:rPr>
        <w:t xml:space="preserve">.https://ieeexplore.ieee.org/stamp/stamp.jsp?arnumber=10352976</w:t>
      </w:r>
    </w:p>
    <w:p w:rsidR="00000000" w:rsidDel="00000000" w:rsidP="00000000" w:rsidRDefault="00000000" w:rsidRPr="00000000" w14:paraId="000006E3">
      <w:pPr>
        <w:numPr>
          <w:ilvl w:val="0"/>
          <w:numId w:val="14"/>
        </w:numPr>
        <w:pBdr>
          <w:top w:color="auto" w:space="0" w:sz="0" w:val="none"/>
          <w:bottom w:color="auto" w:space="0" w:sz="0" w:val="none"/>
          <w:right w:color="auto" w:space="0" w:sz="0" w:val="none"/>
          <w:between w:color="auto" w:space="0" w:sz="0" w:val="none"/>
        </w:pBdr>
        <w:spacing w:after="0" w:afterAutospacing="0" w:line="480" w:lineRule="auto"/>
        <w:ind w:left="720" w:hanging="360"/>
        <w:jc w:val="both"/>
        <w:rPr>
          <w:sz w:val="22"/>
          <w:szCs w:val="22"/>
        </w:rPr>
      </w:pPr>
      <w:r w:rsidDel="00000000" w:rsidR="00000000" w:rsidRPr="00000000">
        <w:rPr>
          <w:color w:val="1b1c1d"/>
          <w:rtl w:val="0"/>
        </w:rPr>
        <w:t xml:space="preserve">Zheng, Y., Wang, Q., Zhuang, D., Wang, S., &amp; Zhao, J. (2023). Fairness-Enhancing Deep Learning for Ride-Hailing Demand Prediction. </w:t>
      </w:r>
      <w:r w:rsidDel="00000000" w:rsidR="00000000" w:rsidRPr="00000000">
        <w:rPr>
          <w:i w:val="1"/>
          <w:color w:val="1b1c1d"/>
          <w:rtl w:val="0"/>
        </w:rPr>
        <w:t xml:space="preserve">IEEE Transactions on Knowledge and Data Engineering</w:t>
      </w:r>
      <w:r w:rsidDel="00000000" w:rsidR="00000000" w:rsidRPr="00000000">
        <w:rPr>
          <w:color w:val="1b1c1d"/>
          <w:rtl w:val="0"/>
        </w:rPr>
        <w:t xml:space="preserve">.</w:t>
      </w:r>
      <w:hyperlink r:id="rId86">
        <w:r w:rsidDel="00000000" w:rsidR="00000000" w:rsidRPr="00000000">
          <w:rPr>
            <w:color w:val="1b1c1d"/>
            <w:rtl w:val="0"/>
          </w:rPr>
          <w:t xml:space="preserve"> </w:t>
        </w:r>
      </w:hyperlink>
      <w:hyperlink r:id="rId87">
        <w:r w:rsidDel="00000000" w:rsidR="00000000" w:rsidRPr="00000000">
          <w:rPr>
            <w:color w:val="1155cc"/>
            <w:u w:val="single"/>
            <w:rtl w:val="0"/>
          </w:rPr>
          <w:t xml:space="preserve">https://doi.org/10.1109/TKDE.2023.3298960</w:t>
        </w:r>
      </w:hyperlink>
      <w:r w:rsidDel="00000000" w:rsidR="00000000" w:rsidRPr="00000000">
        <w:rPr>
          <w:rtl w:val="0"/>
        </w:rPr>
      </w:r>
    </w:p>
    <w:p w:rsidR="00000000" w:rsidDel="00000000" w:rsidP="00000000" w:rsidRDefault="00000000" w:rsidRPr="00000000" w14:paraId="000006E4">
      <w:pPr>
        <w:numPr>
          <w:ilvl w:val="0"/>
          <w:numId w:val="14"/>
        </w:numPr>
        <w:spacing w:after="0" w:afterAutospacing="0" w:before="0" w:beforeAutospacing="0" w:line="480" w:lineRule="auto"/>
        <w:ind w:left="720" w:hanging="360"/>
        <w:jc w:val="both"/>
        <w:rPr>
          <w:color w:val="000000"/>
          <w:sz w:val="22"/>
          <w:szCs w:val="22"/>
        </w:rPr>
      </w:pPr>
      <w:r w:rsidDel="00000000" w:rsidR="00000000" w:rsidRPr="00000000">
        <w:rPr>
          <w:rtl w:val="0"/>
        </w:rPr>
        <w:t xml:space="preserve">Cherry, K. (2023). </w:t>
      </w:r>
      <w:r w:rsidDel="00000000" w:rsidR="00000000" w:rsidRPr="00000000">
        <w:rPr>
          <w:i w:val="1"/>
          <w:rtl w:val="0"/>
        </w:rPr>
        <w:t xml:space="preserve">The Color Psychology of Purple.</w:t>
      </w:r>
      <w:r w:rsidDel="00000000" w:rsidR="00000000" w:rsidRPr="00000000">
        <w:rPr>
          <w:rtl w:val="0"/>
        </w:rPr>
        <w:t xml:space="preserve"> Verywell Mind.</w:t>
      </w:r>
    </w:p>
    <w:p w:rsidR="00000000" w:rsidDel="00000000" w:rsidP="00000000" w:rsidRDefault="00000000" w:rsidRPr="00000000" w14:paraId="000006E5">
      <w:pPr>
        <w:numPr>
          <w:ilvl w:val="0"/>
          <w:numId w:val="14"/>
        </w:numPr>
        <w:spacing w:after="0" w:afterAutospacing="0" w:before="0" w:beforeAutospacing="0" w:line="480" w:lineRule="auto"/>
        <w:ind w:left="720" w:hanging="360"/>
        <w:jc w:val="both"/>
        <w:rPr>
          <w:color w:val="000000"/>
          <w:sz w:val="22"/>
          <w:szCs w:val="22"/>
        </w:rPr>
      </w:pPr>
      <w:r w:rsidDel="00000000" w:rsidR="00000000" w:rsidRPr="00000000">
        <w:rPr>
          <w:rtl w:val="0"/>
        </w:rPr>
        <w:t xml:space="preserve">Kaya, N., &amp; Epps, H. H. (2004). </w:t>
      </w:r>
      <w:r w:rsidDel="00000000" w:rsidR="00000000" w:rsidRPr="00000000">
        <w:rPr>
          <w:i w:val="1"/>
          <w:rtl w:val="0"/>
        </w:rPr>
        <w:t xml:space="preserve">Relationship between color and emotion: A study of college students.</w:t>
      </w:r>
      <w:r w:rsidDel="00000000" w:rsidR="00000000" w:rsidRPr="00000000">
        <w:rPr>
          <w:rtl w:val="0"/>
        </w:rPr>
        <w:t xml:space="preserve"> College Student Journal.</w:t>
      </w:r>
    </w:p>
    <w:p w:rsidR="00000000" w:rsidDel="00000000" w:rsidP="00000000" w:rsidRDefault="00000000" w:rsidRPr="00000000" w14:paraId="000006E6">
      <w:pPr>
        <w:numPr>
          <w:ilvl w:val="0"/>
          <w:numId w:val="14"/>
        </w:numPr>
        <w:spacing w:after="0" w:afterAutospacing="0" w:before="0" w:beforeAutospacing="0" w:line="480" w:lineRule="auto"/>
        <w:ind w:left="720" w:hanging="360"/>
        <w:jc w:val="both"/>
        <w:rPr>
          <w:color w:val="000000"/>
          <w:sz w:val="22"/>
          <w:szCs w:val="22"/>
        </w:rPr>
      </w:pPr>
      <w:r w:rsidDel="00000000" w:rsidR="00000000" w:rsidRPr="00000000">
        <w:rPr>
          <w:rtl w:val="0"/>
        </w:rPr>
        <w:t xml:space="preserve">Wright, A. (1988). </w:t>
      </w:r>
      <w:r w:rsidDel="00000000" w:rsidR="00000000" w:rsidRPr="00000000">
        <w:rPr>
          <w:i w:val="1"/>
          <w:rtl w:val="0"/>
        </w:rPr>
        <w:t xml:space="preserve">The beginner’s guide to color psychology.</w:t>
      </w:r>
      <w:r w:rsidDel="00000000" w:rsidR="00000000" w:rsidRPr="00000000">
        <w:rPr>
          <w:rtl w:val="0"/>
        </w:rPr>
        <w:t xml:space="preserve"> Colour Affects.</w:t>
      </w:r>
    </w:p>
    <w:p w:rsidR="00000000" w:rsidDel="00000000" w:rsidP="00000000" w:rsidRDefault="00000000" w:rsidRPr="00000000" w14:paraId="000006E7">
      <w:pPr>
        <w:numPr>
          <w:ilvl w:val="0"/>
          <w:numId w:val="14"/>
        </w:numPr>
        <w:spacing w:after="0" w:afterAutospacing="0" w:before="0" w:beforeAutospacing="0" w:line="480" w:lineRule="auto"/>
        <w:ind w:left="720" w:hanging="360"/>
        <w:jc w:val="both"/>
        <w:rPr>
          <w:color w:val="000000"/>
          <w:sz w:val="22"/>
          <w:szCs w:val="22"/>
        </w:rPr>
      </w:pPr>
      <w:r w:rsidDel="00000000" w:rsidR="00000000" w:rsidRPr="00000000">
        <w:rPr>
          <w:rtl w:val="0"/>
        </w:rPr>
        <w:t xml:space="preserve">Elliot, A. J., &amp; Maier, M. A. (2014). </w:t>
      </w:r>
      <w:r w:rsidDel="00000000" w:rsidR="00000000" w:rsidRPr="00000000">
        <w:rPr>
          <w:i w:val="1"/>
          <w:rtl w:val="0"/>
        </w:rPr>
        <w:t xml:space="preserve">Color Psychology: Effects of perceiving color on psychological functioning in humans.</w:t>
      </w:r>
      <w:r w:rsidDel="00000000" w:rsidR="00000000" w:rsidRPr="00000000">
        <w:rPr>
          <w:rtl w:val="0"/>
        </w:rPr>
        <w:t xml:space="preserve"> Annual Review of Psychology, 65, 95–120.</w:t>
      </w:r>
    </w:p>
    <w:p w:rsidR="00000000" w:rsidDel="00000000" w:rsidP="00000000" w:rsidRDefault="00000000" w:rsidRPr="00000000" w14:paraId="000006E8">
      <w:pPr>
        <w:numPr>
          <w:ilvl w:val="0"/>
          <w:numId w:val="14"/>
        </w:numPr>
        <w:spacing w:after="0" w:afterAutospacing="0" w:before="0" w:beforeAutospacing="0" w:line="480" w:lineRule="auto"/>
        <w:ind w:left="720" w:hanging="360"/>
        <w:jc w:val="both"/>
        <w:rPr>
          <w:color w:val="000000"/>
          <w:sz w:val="22"/>
          <w:szCs w:val="22"/>
        </w:rPr>
      </w:pPr>
      <w:r w:rsidDel="00000000" w:rsidR="00000000" w:rsidRPr="00000000">
        <w:rPr>
          <w:rtl w:val="0"/>
        </w:rPr>
        <w:t xml:space="preserve">Fitts, P. M. (1954). </w:t>
      </w:r>
      <w:r w:rsidDel="00000000" w:rsidR="00000000" w:rsidRPr="00000000">
        <w:rPr>
          <w:i w:val="1"/>
          <w:rtl w:val="0"/>
        </w:rPr>
        <w:t xml:space="preserve">The information capacity of the human motor system in controlling the amplitude of movement.</w:t>
      </w:r>
      <w:r w:rsidDel="00000000" w:rsidR="00000000" w:rsidRPr="00000000">
        <w:rPr>
          <w:rtl w:val="0"/>
        </w:rPr>
        <w:t xml:space="preserve"> Journal of Experimental Psychology, 47(6), 381–391.</w:t>
      </w:r>
    </w:p>
    <w:p w:rsidR="00000000" w:rsidDel="00000000" w:rsidP="00000000" w:rsidRDefault="00000000" w:rsidRPr="00000000" w14:paraId="000006E9">
      <w:pPr>
        <w:numPr>
          <w:ilvl w:val="0"/>
          <w:numId w:val="14"/>
        </w:numPr>
        <w:spacing w:after="0" w:afterAutospacing="0" w:before="0" w:beforeAutospacing="0" w:line="480" w:lineRule="auto"/>
        <w:ind w:left="720" w:hanging="360"/>
        <w:jc w:val="both"/>
        <w:rPr>
          <w:color w:val="000000"/>
          <w:sz w:val="22"/>
          <w:szCs w:val="22"/>
        </w:rPr>
      </w:pPr>
      <w:r w:rsidDel="00000000" w:rsidR="00000000" w:rsidRPr="00000000">
        <w:rPr>
          <w:rtl w:val="0"/>
        </w:rPr>
        <w:t xml:space="preserve">Wertheimer, M. (1938). </w:t>
      </w:r>
      <w:r w:rsidDel="00000000" w:rsidR="00000000" w:rsidRPr="00000000">
        <w:rPr>
          <w:i w:val="1"/>
          <w:rtl w:val="0"/>
        </w:rPr>
        <w:t xml:space="preserve">Laws of organization in perceptual forms.</w:t>
      </w:r>
      <w:r w:rsidDel="00000000" w:rsidR="00000000" w:rsidRPr="00000000">
        <w:rPr>
          <w:rtl w:val="0"/>
        </w:rPr>
        <w:t xml:space="preserve"> In W. Ellis (Ed.), A sourcebook of Gestalt psychology.</w:t>
      </w:r>
    </w:p>
    <w:p w:rsidR="00000000" w:rsidDel="00000000" w:rsidP="00000000" w:rsidRDefault="00000000" w:rsidRPr="00000000" w14:paraId="000006EA">
      <w:pPr>
        <w:numPr>
          <w:ilvl w:val="0"/>
          <w:numId w:val="14"/>
        </w:numPr>
        <w:spacing w:after="0" w:afterAutospacing="0" w:before="0" w:beforeAutospacing="0" w:line="480" w:lineRule="auto"/>
        <w:ind w:left="720" w:hanging="360"/>
        <w:jc w:val="both"/>
        <w:rPr>
          <w:color w:val="000000"/>
          <w:sz w:val="22"/>
          <w:szCs w:val="22"/>
        </w:rPr>
      </w:pPr>
      <w:r w:rsidDel="00000000" w:rsidR="00000000" w:rsidRPr="00000000">
        <w:rPr>
          <w:rtl w:val="0"/>
        </w:rPr>
        <w:t xml:space="preserve">Google (2022). </w:t>
      </w:r>
      <w:r w:rsidDel="00000000" w:rsidR="00000000" w:rsidRPr="00000000">
        <w:rPr>
          <w:i w:val="1"/>
          <w:rtl w:val="0"/>
        </w:rPr>
        <w:t xml:space="preserve">Material Design Guidelines: Layout &amp; Spacing.</w:t>
      </w:r>
      <w:r w:rsidDel="00000000" w:rsidR="00000000" w:rsidRPr="00000000">
        <w:rPr>
          <w:rtl w:val="0"/>
        </w:rPr>
        <w:t xml:space="preserve"> https://m3.material.io</w:t>
      </w:r>
    </w:p>
    <w:p w:rsidR="00000000" w:rsidDel="00000000" w:rsidP="00000000" w:rsidRDefault="00000000" w:rsidRPr="00000000" w14:paraId="000006EB">
      <w:pPr>
        <w:numPr>
          <w:ilvl w:val="0"/>
          <w:numId w:val="14"/>
        </w:numPr>
        <w:spacing w:after="0" w:afterAutospacing="0" w:before="0" w:beforeAutospacing="0" w:line="480" w:lineRule="auto"/>
        <w:ind w:left="720" w:hanging="360"/>
        <w:jc w:val="both"/>
        <w:rPr>
          <w:color w:val="000000"/>
          <w:sz w:val="22"/>
          <w:szCs w:val="22"/>
        </w:rPr>
      </w:pPr>
      <w:r w:rsidDel="00000000" w:rsidR="00000000" w:rsidRPr="00000000">
        <w:rPr>
          <w:rtl w:val="0"/>
        </w:rPr>
        <w:t xml:space="preserve">Nielsen, J. (1995). </w:t>
      </w:r>
      <w:r w:rsidDel="00000000" w:rsidR="00000000" w:rsidRPr="00000000">
        <w:rPr>
          <w:i w:val="1"/>
          <w:rtl w:val="0"/>
        </w:rPr>
        <w:t xml:space="preserve">10 Usability Heuristics for User Interface Design.</w:t>
      </w:r>
      <w:r w:rsidDel="00000000" w:rsidR="00000000" w:rsidRPr="00000000">
        <w:rPr>
          <w:rtl w:val="0"/>
        </w:rPr>
        <w:t xml:space="preserve"> Nielsen Norman Group.</w:t>
      </w:r>
    </w:p>
    <w:p w:rsidR="00000000" w:rsidDel="00000000" w:rsidP="00000000" w:rsidRDefault="00000000" w:rsidRPr="00000000" w14:paraId="000006EC">
      <w:pPr>
        <w:numPr>
          <w:ilvl w:val="0"/>
          <w:numId w:val="14"/>
        </w:numPr>
        <w:spacing w:after="0" w:afterAutospacing="0" w:before="0" w:beforeAutospacing="0" w:line="480" w:lineRule="auto"/>
        <w:ind w:left="720" w:hanging="360"/>
        <w:jc w:val="both"/>
        <w:rPr>
          <w:color w:val="000000"/>
          <w:sz w:val="22"/>
          <w:szCs w:val="22"/>
        </w:rPr>
      </w:pPr>
      <w:r w:rsidDel="00000000" w:rsidR="00000000" w:rsidRPr="00000000">
        <w:rPr>
          <w:rtl w:val="0"/>
        </w:rPr>
        <w:t xml:space="preserve">Bhatia, T. (2020, September). Path Optimization for Destination-Oriented Ridesharing Drivers. Research Gate. </w:t>
      </w:r>
      <w:hyperlink r:id="rId88">
        <w:r w:rsidDel="00000000" w:rsidR="00000000" w:rsidRPr="00000000">
          <w:rPr>
            <w:u w:val="single"/>
            <w:rtl w:val="0"/>
          </w:rPr>
          <w:t xml:space="preserve">https://www.researchgate.net/publication/344364730_Path_Optimization_for_Destination-Oriented_Ridesharing_Drivers</w:t>
        </w:r>
      </w:hyperlink>
      <w:r w:rsidDel="00000000" w:rsidR="00000000" w:rsidRPr="00000000">
        <w:rPr>
          <w:rtl w:val="0"/>
        </w:rPr>
      </w:r>
    </w:p>
    <w:p w:rsidR="00000000" w:rsidDel="00000000" w:rsidP="00000000" w:rsidRDefault="00000000" w:rsidRPr="00000000" w14:paraId="000006ED">
      <w:pPr>
        <w:numPr>
          <w:ilvl w:val="0"/>
          <w:numId w:val="14"/>
        </w:numPr>
        <w:spacing w:after="0" w:afterAutospacing="0" w:before="0" w:beforeAutospacing="0" w:line="480" w:lineRule="auto"/>
        <w:ind w:left="720" w:hanging="360"/>
        <w:jc w:val="both"/>
        <w:rPr>
          <w:color w:val="000000"/>
          <w:sz w:val="22"/>
          <w:szCs w:val="22"/>
        </w:rPr>
      </w:pPr>
      <w:r w:rsidDel="00000000" w:rsidR="00000000" w:rsidRPr="00000000">
        <w:rPr>
          <w:rtl w:val="0"/>
        </w:rPr>
        <w:t xml:space="preserve">Abeywickrama, T., &amp; Liang, V. (2021, November 22). Using real-world patterns to improve matching in theory and practice. Grab Tech. </w:t>
      </w:r>
      <w:hyperlink r:id="rId89">
        <w:r w:rsidDel="00000000" w:rsidR="00000000" w:rsidRPr="00000000">
          <w:rPr>
            <w:u w:val="single"/>
            <w:rtl w:val="0"/>
          </w:rPr>
          <w:t xml:space="preserve">https://engineering.grab.com/using-real-world-patterns-to-improve-matching</w:t>
        </w:r>
      </w:hyperlink>
      <w:r w:rsidDel="00000000" w:rsidR="00000000" w:rsidRPr="00000000">
        <w:rPr>
          <w:rtl w:val="0"/>
        </w:rPr>
      </w:r>
    </w:p>
    <w:p w:rsidR="00000000" w:rsidDel="00000000" w:rsidP="00000000" w:rsidRDefault="00000000" w:rsidRPr="00000000" w14:paraId="000006EE">
      <w:pPr>
        <w:numPr>
          <w:ilvl w:val="0"/>
          <w:numId w:val="14"/>
        </w:numPr>
        <w:spacing w:after="0" w:afterAutospacing="0" w:before="0" w:beforeAutospacing="0" w:line="480" w:lineRule="auto"/>
        <w:ind w:left="720" w:hanging="360"/>
        <w:jc w:val="both"/>
        <w:rPr>
          <w:color w:val="000000"/>
          <w:sz w:val="22"/>
          <w:szCs w:val="22"/>
        </w:rPr>
      </w:pPr>
      <w:r w:rsidDel="00000000" w:rsidR="00000000" w:rsidRPr="00000000">
        <w:rPr>
          <w:rtl w:val="0"/>
        </w:rPr>
        <w:t xml:space="preserve">Codecademy. (n.d.). Ridesharing Algorithms: Optimization and Iteration. Codecademy. https://www.codecademy.com/article/cf-cs-ridesharing</w:t>
      </w:r>
    </w:p>
    <w:p w:rsidR="00000000" w:rsidDel="00000000" w:rsidP="00000000" w:rsidRDefault="00000000" w:rsidRPr="00000000" w14:paraId="000006EF">
      <w:pPr>
        <w:numPr>
          <w:ilvl w:val="0"/>
          <w:numId w:val="22"/>
        </w:numPr>
        <w:spacing w:after="0" w:afterAutospacing="0" w:before="0" w:beforeAutospacing="0" w:line="480" w:lineRule="auto"/>
        <w:ind w:left="720" w:hanging="360"/>
        <w:jc w:val="both"/>
        <w:rPr/>
      </w:pPr>
      <w:r w:rsidDel="00000000" w:rsidR="00000000" w:rsidRPr="00000000">
        <w:rPr>
          <w:rtl w:val="0"/>
        </w:rPr>
        <w:t xml:space="preserve">Davis, F. D. (1989). </w:t>
      </w:r>
      <w:r w:rsidDel="00000000" w:rsidR="00000000" w:rsidRPr="00000000">
        <w:rPr>
          <w:i w:val="1"/>
          <w:rtl w:val="0"/>
        </w:rPr>
        <w:t xml:space="preserve">Perceived usefulness, perceived ease of use, and user acceptance of information technology.</w:t>
      </w:r>
      <w:r w:rsidDel="00000000" w:rsidR="00000000" w:rsidRPr="00000000">
        <w:rPr>
          <w:rtl w:val="0"/>
        </w:rPr>
        <w:t xml:space="preserve"> MIS Quarterly, 13(3), 319–340. https://doi.org/10.2307/249008</w:t>
      </w:r>
    </w:p>
    <w:p w:rsidR="00000000" w:rsidDel="00000000" w:rsidP="00000000" w:rsidRDefault="00000000" w:rsidRPr="00000000" w14:paraId="000006F0">
      <w:pPr>
        <w:numPr>
          <w:ilvl w:val="0"/>
          <w:numId w:val="22"/>
        </w:numPr>
        <w:spacing w:after="0" w:afterAutospacing="0" w:before="0" w:beforeAutospacing="0" w:line="480" w:lineRule="auto"/>
        <w:ind w:left="720" w:hanging="360"/>
        <w:jc w:val="both"/>
        <w:rPr/>
      </w:pPr>
      <w:r w:rsidDel="00000000" w:rsidR="00000000" w:rsidRPr="00000000">
        <w:rPr>
          <w:rtl w:val="0"/>
        </w:rPr>
        <w:t xml:space="preserve">Venkatesh, V., &amp; Davis, F. D. (2000). </w:t>
      </w:r>
      <w:r w:rsidDel="00000000" w:rsidR="00000000" w:rsidRPr="00000000">
        <w:rPr>
          <w:i w:val="1"/>
          <w:rtl w:val="0"/>
        </w:rPr>
        <w:t xml:space="preserve">A theoretical extension of the technology acceptance model: Four longitudinal field studies.</w:t>
      </w:r>
      <w:r w:rsidDel="00000000" w:rsidR="00000000" w:rsidRPr="00000000">
        <w:rPr>
          <w:rtl w:val="0"/>
        </w:rPr>
        <w:t xml:space="preserve"> Management Science, 46(2), 186–204. https://doi.org/10.1287/mnsc.46.2.186.11926</w:t>
      </w:r>
    </w:p>
    <w:p w:rsidR="00000000" w:rsidDel="00000000" w:rsidP="00000000" w:rsidRDefault="00000000" w:rsidRPr="00000000" w14:paraId="000006F1">
      <w:pPr>
        <w:numPr>
          <w:ilvl w:val="0"/>
          <w:numId w:val="22"/>
        </w:numPr>
        <w:spacing w:after="0" w:afterAutospacing="0" w:before="0" w:beforeAutospacing="0" w:line="480" w:lineRule="auto"/>
        <w:ind w:left="720" w:hanging="360"/>
        <w:jc w:val="both"/>
        <w:rPr/>
      </w:pPr>
      <w:r w:rsidDel="00000000" w:rsidR="00000000" w:rsidRPr="00000000">
        <w:rPr>
          <w:rtl w:val="0"/>
        </w:rPr>
        <w:t xml:space="preserve">McKnight, D. H., Choudhury, V., &amp; Kacmar, C. (2002). </w:t>
      </w:r>
      <w:r w:rsidDel="00000000" w:rsidR="00000000" w:rsidRPr="00000000">
        <w:rPr>
          <w:i w:val="1"/>
          <w:rtl w:val="0"/>
        </w:rPr>
        <w:t xml:space="preserve">Developing and validating trust measures for e-commerce: An integrative typology.</w:t>
      </w:r>
      <w:r w:rsidDel="00000000" w:rsidR="00000000" w:rsidRPr="00000000">
        <w:rPr>
          <w:rtl w:val="0"/>
        </w:rPr>
        <w:t xml:space="preserve"> Information Systems Research, 13(3), 334–359. https://doi.org/10.1287/isre.13.3.334.81</w:t>
      </w:r>
    </w:p>
    <w:p w:rsidR="00000000" w:rsidDel="00000000" w:rsidP="00000000" w:rsidRDefault="00000000" w:rsidRPr="00000000" w14:paraId="000006F2">
      <w:pPr>
        <w:numPr>
          <w:ilvl w:val="0"/>
          <w:numId w:val="22"/>
        </w:numPr>
        <w:spacing w:after="0" w:afterAutospacing="0" w:before="0" w:beforeAutospacing="0" w:line="480" w:lineRule="auto"/>
        <w:ind w:left="720" w:hanging="360"/>
        <w:jc w:val="both"/>
        <w:rPr/>
      </w:pPr>
      <w:r w:rsidDel="00000000" w:rsidR="00000000" w:rsidRPr="00000000">
        <w:rPr>
          <w:rtl w:val="0"/>
        </w:rPr>
        <w:t xml:space="preserve">International Organization for Standardization. (2011). </w:t>
      </w:r>
      <w:r w:rsidDel="00000000" w:rsidR="00000000" w:rsidRPr="00000000">
        <w:rPr>
          <w:i w:val="1"/>
          <w:rtl w:val="0"/>
        </w:rPr>
        <w:t xml:space="preserve">ISO/IEC 25010:2011 – Systems and software engineering – Systems and software Quality Requirements and Evaluation (SQuaRE) – System and software quality models.</w:t>
      </w:r>
      <w:r w:rsidDel="00000000" w:rsidR="00000000" w:rsidRPr="00000000">
        <w:rPr>
          <w:rtl w:val="0"/>
        </w:rPr>
        <w:t xml:space="preserve"> ISO.</w:t>
      </w:r>
    </w:p>
    <w:p w:rsidR="00000000" w:rsidDel="00000000" w:rsidP="00000000" w:rsidRDefault="00000000" w:rsidRPr="00000000" w14:paraId="000006F3">
      <w:pPr>
        <w:numPr>
          <w:ilvl w:val="0"/>
          <w:numId w:val="22"/>
        </w:numPr>
        <w:spacing w:after="0" w:afterAutospacing="0" w:before="0" w:beforeAutospacing="0" w:line="480" w:lineRule="auto"/>
        <w:ind w:left="720" w:hanging="360"/>
        <w:jc w:val="both"/>
        <w:rPr/>
      </w:pPr>
      <w:r w:rsidDel="00000000" w:rsidR="00000000" w:rsidRPr="00000000">
        <w:rPr>
          <w:rtl w:val="0"/>
        </w:rPr>
        <w:t xml:space="preserve">International Organization for Standardization. (2018). </w:t>
      </w:r>
      <w:r w:rsidDel="00000000" w:rsidR="00000000" w:rsidRPr="00000000">
        <w:rPr>
          <w:i w:val="1"/>
          <w:rtl w:val="0"/>
        </w:rPr>
        <w:t xml:space="preserve">ISO 9241-11:2018 – Ergonomics of human-system interaction – Part 11: Usability: Definitions and concepts.</w:t>
      </w:r>
      <w:r w:rsidDel="00000000" w:rsidR="00000000" w:rsidRPr="00000000">
        <w:rPr>
          <w:rtl w:val="0"/>
        </w:rPr>
        <w:t xml:space="preserve"> ISO.</w:t>
      </w:r>
    </w:p>
    <w:p w:rsidR="00000000" w:rsidDel="00000000" w:rsidP="00000000" w:rsidRDefault="00000000" w:rsidRPr="00000000" w14:paraId="000006F4">
      <w:pPr>
        <w:numPr>
          <w:ilvl w:val="0"/>
          <w:numId w:val="22"/>
        </w:numPr>
        <w:spacing w:after="0" w:afterAutospacing="0" w:before="0" w:beforeAutospacing="0" w:line="480" w:lineRule="auto"/>
        <w:ind w:left="720" w:hanging="360"/>
        <w:jc w:val="both"/>
        <w:rPr/>
      </w:pPr>
      <w:r w:rsidDel="00000000" w:rsidR="00000000" w:rsidRPr="00000000">
        <w:rPr>
          <w:rtl w:val="0"/>
        </w:rPr>
        <w:t xml:space="preserve">IEEE Computer Society. (2008). </w:t>
      </w:r>
      <w:r w:rsidDel="00000000" w:rsidR="00000000" w:rsidRPr="00000000">
        <w:rPr>
          <w:i w:val="1"/>
          <w:rtl w:val="0"/>
        </w:rPr>
        <w:t xml:space="preserve">IEEE Standard for Software and System Test Documentation (IEEE Std 829-2008).</w:t>
      </w:r>
      <w:r w:rsidDel="00000000" w:rsidR="00000000" w:rsidRPr="00000000">
        <w:rPr>
          <w:rtl w:val="0"/>
        </w:rPr>
        <w:t xml:space="preserve"> IEEE.</w:t>
      </w:r>
    </w:p>
    <w:p w:rsidR="00000000" w:rsidDel="00000000" w:rsidP="00000000" w:rsidRDefault="00000000" w:rsidRPr="00000000" w14:paraId="000006F5">
      <w:pPr>
        <w:numPr>
          <w:ilvl w:val="0"/>
          <w:numId w:val="22"/>
        </w:numPr>
        <w:spacing w:after="0" w:afterAutospacing="0" w:before="0" w:beforeAutospacing="0" w:line="480" w:lineRule="auto"/>
        <w:ind w:left="720" w:hanging="360"/>
        <w:jc w:val="both"/>
        <w:rPr/>
      </w:pPr>
      <w:r w:rsidDel="00000000" w:rsidR="00000000" w:rsidRPr="00000000">
        <w:rPr>
          <w:rtl w:val="0"/>
        </w:rPr>
        <w:t xml:space="preserve">Luxen, D., &amp; Vetter, C. (2011). </w:t>
      </w:r>
      <w:r w:rsidDel="00000000" w:rsidR="00000000" w:rsidRPr="00000000">
        <w:rPr>
          <w:i w:val="1"/>
          <w:rtl w:val="0"/>
        </w:rPr>
        <w:t xml:space="preserve">Real-time routing with OpenStreetMap data.</w:t>
      </w:r>
      <w:r w:rsidDel="00000000" w:rsidR="00000000" w:rsidRPr="00000000">
        <w:rPr>
          <w:rtl w:val="0"/>
        </w:rPr>
        <w:t xml:space="preserve"> Proceedings of the 19th ACM SIGSPATIAL International Conference on Advances in Geographic Information Systems, 513–516. </w:t>
      </w:r>
      <w:hyperlink r:id="rId90">
        <w:r w:rsidDel="00000000" w:rsidR="00000000" w:rsidRPr="00000000">
          <w:rPr>
            <w:color w:val="1155cc"/>
            <w:u w:val="single"/>
            <w:rtl w:val="0"/>
          </w:rPr>
          <w:t xml:space="preserve">https://doi.org/10.1145/2093973.2094062</w:t>
        </w:r>
      </w:hyperlink>
      <w:r w:rsidDel="00000000" w:rsidR="00000000" w:rsidRPr="00000000">
        <w:rPr>
          <w:rtl w:val="0"/>
        </w:rPr>
      </w:r>
    </w:p>
    <w:p w:rsidR="00000000" w:rsidDel="00000000" w:rsidP="00000000" w:rsidRDefault="00000000" w:rsidRPr="00000000" w14:paraId="000006F6">
      <w:pPr>
        <w:numPr>
          <w:ilvl w:val="0"/>
          <w:numId w:val="22"/>
        </w:numPr>
        <w:spacing w:after="0" w:afterAutospacing="0" w:before="0" w:beforeAutospacing="0" w:line="480" w:lineRule="auto"/>
        <w:ind w:left="720" w:hanging="360"/>
        <w:jc w:val="both"/>
        <w:rPr/>
      </w:pPr>
      <w:r w:rsidDel="00000000" w:rsidR="00000000" w:rsidRPr="00000000">
        <w:rPr>
          <w:rtl w:val="0"/>
        </w:rPr>
        <w:t xml:space="preserve">Dijkstra, E. W. (1959). </w:t>
      </w:r>
      <w:r w:rsidDel="00000000" w:rsidR="00000000" w:rsidRPr="00000000">
        <w:rPr>
          <w:i w:val="1"/>
          <w:rtl w:val="0"/>
        </w:rPr>
        <w:t xml:space="preserve">A note on two problems in connexion with graphs.</w:t>
      </w:r>
      <w:r w:rsidDel="00000000" w:rsidR="00000000" w:rsidRPr="00000000">
        <w:rPr>
          <w:rtl w:val="0"/>
        </w:rPr>
        <w:t xml:space="preserve"> Numerische Mathematik, 1(1), 269–271.</w:t>
      </w:r>
    </w:p>
    <w:p w:rsidR="00000000" w:rsidDel="00000000" w:rsidP="00000000" w:rsidRDefault="00000000" w:rsidRPr="00000000" w14:paraId="000006F7">
      <w:pPr>
        <w:numPr>
          <w:ilvl w:val="0"/>
          <w:numId w:val="22"/>
        </w:numPr>
        <w:spacing w:after="0" w:afterAutospacing="0" w:before="0" w:beforeAutospacing="0" w:line="480" w:lineRule="auto"/>
        <w:ind w:left="720" w:hanging="360"/>
        <w:jc w:val="both"/>
        <w:rPr/>
      </w:pPr>
      <w:r w:rsidDel="00000000" w:rsidR="00000000" w:rsidRPr="00000000">
        <w:rPr>
          <w:rtl w:val="0"/>
        </w:rPr>
        <w:t xml:space="preserve">Sinnott, R. W. (1984). </w:t>
      </w:r>
      <w:r w:rsidDel="00000000" w:rsidR="00000000" w:rsidRPr="00000000">
        <w:rPr>
          <w:i w:val="1"/>
          <w:rtl w:val="0"/>
        </w:rPr>
        <w:t xml:space="preserve">Virtues of the Haversine.</w:t>
      </w:r>
      <w:r w:rsidDel="00000000" w:rsidR="00000000" w:rsidRPr="00000000">
        <w:rPr>
          <w:rtl w:val="0"/>
        </w:rPr>
        <w:t xml:space="preserve"> Sky and Telescope, 68(2), 159.</w:t>
      </w:r>
    </w:p>
    <w:p w:rsidR="00000000" w:rsidDel="00000000" w:rsidP="00000000" w:rsidRDefault="00000000" w:rsidRPr="00000000" w14:paraId="000006F8">
      <w:pPr>
        <w:numPr>
          <w:ilvl w:val="0"/>
          <w:numId w:val="22"/>
        </w:numPr>
        <w:spacing w:after="0" w:afterAutospacing="0" w:before="0" w:beforeAutospacing="0" w:line="480" w:lineRule="auto"/>
        <w:ind w:left="720" w:hanging="360"/>
        <w:jc w:val="both"/>
        <w:rPr/>
      </w:pPr>
      <w:r w:rsidDel="00000000" w:rsidR="00000000" w:rsidRPr="00000000">
        <w:rPr>
          <w:rtl w:val="0"/>
        </w:rPr>
        <w:t xml:space="preserve">Boone, H. N., &amp; Boone, D. A. (2012). </w:t>
      </w:r>
      <w:r w:rsidDel="00000000" w:rsidR="00000000" w:rsidRPr="00000000">
        <w:rPr>
          <w:i w:val="1"/>
          <w:rtl w:val="0"/>
        </w:rPr>
        <w:t xml:space="preserve">Analyzing Likert Data.</w:t>
      </w:r>
      <w:r w:rsidDel="00000000" w:rsidR="00000000" w:rsidRPr="00000000">
        <w:rPr>
          <w:rtl w:val="0"/>
        </w:rPr>
        <w:t xml:space="preserve"> </w:t>
      </w:r>
      <w:r w:rsidDel="00000000" w:rsidR="00000000" w:rsidRPr="00000000">
        <w:rPr>
          <w:i w:val="1"/>
          <w:rtl w:val="0"/>
        </w:rPr>
        <w:t xml:space="preserve">Journal of Extension</w:t>
      </w:r>
      <w:r w:rsidDel="00000000" w:rsidR="00000000" w:rsidRPr="00000000">
        <w:rPr>
          <w:rtl w:val="0"/>
        </w:rPr>
        <w:t xml:space="preserve">, 50(2).</w:t>
      </w:r>
    </w:p>
    <w:p w:rsidR="00000000" w:rsidDel="00000000" w:rsidP="00000000" w:rsidRDefault="00000000" w:rsidRPr="00000000" w14:paraId="000006F9">
      <w:pPr>
        <w:numPr>
          <w:ilvl w:val="0"/>
          <w:numId w:val="22"/>
        </w:numPr>
        <w:spacing w:after="0" w:afterAutospacing="0" w:before="0" w:beforeAutospacing="0" w:line="480" w:lineRule="auto"/>
        <w:ind w:left="720" w:hanging="360"/>
        <w:jc w:val="both"/>
        <w:rPr/>
      </w:pPr>
      <w:r w:rsidDel="00000000" w:rsidR="00000000" w:rsidRPr="00000000">
        <w:rPr>
          <w:rtl w:val="0"/>
        </w:rPr>
        <w:t xml:space="preserve">IEEE. (2008). </w:t>
      </w:r>
      <w:r w:rsidDel="00000000" w:rsidR="00000000" w:rsidRPr="00000000">
        <w:rPr>
          <w:i w:val="1"/>
          <w:rtl w:val="0"/>
        </w:rPr>
        <w:t xml:space="preserve">IEEE Standard for Software and System Test Documentation (IEEE Std 829-2008).</w:t>
      </w:r>
      <w:r w:rsidDel="00000000" w:rsidR="00000000" w:rsidRPr="00000000">
        <w:rPr>
          <w:rtl w:val="0"/>
        </w:rPr>
        <w:t xml:space="preserve"> IEEE Computer Society.</w:t>
      </w:r>
    </w:p>
    <w:p w:rsidR="00000000" w:rsidDel="00000000" w:rsidP="00000000" w:rsidRDefault="00000000" w:rsidRPr="00000000" w14:paraId="000006FA">
      <w:pPr>
        <w:numPr>
          <w:ilvl w:val="0"/>
          <w:numId w:val="22"/>
        </w:numPr>
        <w:spacing w:after="0" w:afterAutospacing="0" w:before="0" w:beforeAutospacing="0" w:line="480" w:lineRule="auto"/>
        <w:ind w:left="720" w:hanging="360"/>
        <w:jc w:val="both"/>
        <w:rPr/>
      </w:pPr>
      <w:r w:rsidDel="00000000" w:rsidR="00000000" w:rsidRPr="00000000">
        <w:rPr>
          <w:rtl w:val="0"/>
        </w:rPr>
        <w:t xml:space="preserve">International Organization for Standardization. (2011). </w:t>
      </w:r>
      <w:r w:rsidDel="00000000" w:rsidR="00000000" w:rsidRPr="00000000">
        <w:rPr>
          <w:i w:val="1"/>
          <w:rtl w:val="0"/>
        </w:rPr>
        <w:t xml:space="preserve">ISO/IEC 25010: Systems and Software Quality Requirements and Evaluation (SQuaRE).</w:t>
      </w:r>
      <w:r w:rsidDel="00000000" w:rsidR="00000000" w:rsidRPr="00000000">
        <w:rPr>
          <w:rtl w:val="0"/>
        </w:rPr>
        <w:t xml:space="preserve"> Geneva: ISO.</w:t>
      </w:r>
    </w:p>
    <w:p w:rsidR="00000000" w:rsidDel="00000000" w:rsidP="00000000" w:rsidRDefault="00000000" w:rsidRPr="00000000" w14:paraId="000006FB">
      <w:pPr>
        <w:numPr>
          <w:ilvl w:val="0"/>
          <w:numId w:val="22"/>
        </w:numPr>
        <w:spacing w:after="0" w:afterAutospacing="0" w:before="0" w:beforeAutospacing="0" w:line="480" w:lineRule="auto"/>
        <w:ind w:left="720" w:hanging="360"/>
        <w:jc w:val="both"/>
        <w:rPr/>
      </w:pPr>
      <w:r w:rsidDel="00000000" w:rsidR="00000000" w:rsidRPr="00000000">
        <w:rPr>
          <w:rtl w:val="0"/>
        </w:rPr>
        <w:t xml:space="preserve">Likert, R. (1932). </w:t>
      </w:r>
      <w:r w:rsidDel="00000000" w:rsidR="00000000" w:rsidRPr="00000000">
        <w:rPr>
          <w:i w:val="1"/>
          <w:rtl w:val="0"/>
        </w:rPr>
        <w:t xml:space="preserve">A Technique for the Measurement of Attitudes.</w:t>
      </w:r>
      <w:r w:rsidDel="00000000" w:rsidR="00000000" w:rsidRPr="00000000">
        <w:rPr>
          <w:rtl w:val="0"/>
        </w:rPr>
        <w:t xml:space="preserve"> </w:t>
      </w:r>
      <w:r w:rsidDel="00000000" w:rsidR="00000000" w:rsidRPr="00000000">
        <w:rPr>
          <w:i w:val="1"/>
          <w:rtl w:val="0"/>
        </w:rPr>
        <w:t xml:space="preserve">Archives of Psychology</w:t>
      </w:r>
      <w:r w:rsidDel="00000000" w:rsidR="00000000" w:rsidRPr="00000000">
        <w:rPr>
          <w:rtl w:val="0"/>
        </w:rPr>
        <w:t xml:space="preserve">, 22(140), 1–55.</w:t>
      </w:r>
    </w:p>
    <w:p w:rsidR="00000000" w:rsidDel="00000000" w:rsidP="00000000" w:rsidRDefault="00000000" w:rsidRPr="00000000" w14:paraId="000006FC">
      <w:pPr>
        <w:numPr>
          <w:ilvl w:val="0"/>
          <w:numId w:val="22"/>
        </w:numPr>
        <w:spacing w:after="0" w:afterAutospacing="0" w:before="0" w:beforeAutospacing="0" w:line="480" w:lineRule="auto"/>
        <w:ind w:left="720" w:hanging="360"/>
        <w:jc w:val="both"/>
        <w:rPr/>
      </w:pPr>
      <w:r w:rsidDel="00000000" w:rsidR="00000000" w:rsidRPr="00000000">
        <w:rPr>
          <w:rtl w:val="0"/>
        </w:rPr>
        <w:t xml:space="preserve">Nielsen, J. (1994). </w:t>
      </w:r>
      <w:r w:rsidDel="00000000" w:rsidR="00000000" w:rsidRPr="00000000">
        <w:rPr>
          <w:i w:val="1"/>
          <w:rtl w:val="0"/>
        </w:rPr>
        <w:t xml:space="preserve">Usability Engineering.</w:t>
      </w:r>
      <w:r w:rsidDel="00000000" w:rsidR="00000000" w:rsidRPr="00000000">
        <w:rPr>
          <w:rtl w:val="0"/>
        </w:rPr>
        <w:t xml:space="preserve"> San Francisco: Morgan Kaufmann.</w:t>
      </w:r>
    </w:p>
    <w:p w:rsidR="00000000" w:rsidDel="00000000" w:rsidP="00000000" w:rsidRDefault="00000000" w:rsidRPr="00000000" w14:paraId="000006FD">
      <w:pPr>
        <w:numPr>
          <w:ilvl w:val="0"/>
          <w:numId w:val="22"/>
        </w:numPr>
        <w:spacing w:after="0" w:afterAutospacing="0" w:before="0" w:beforeAutospacing="0" w:line="480" w:lineRule="auto"/>
        <w:ind w:left="720" w:hanging="360"/>
        <w:jc w:val="both"/>
        <w:rPr/>
      </w:pPr>
      <w:r w:rsidDel="00000000" w:rsidR="00000000" w:rsidRPr="00000000">
        <w:rPr>
          <w:rtl w:val="0"/>
        </w:rPr>
        <w:t xml:space="preserve">Pressman, R. S., &amp; Maxim, B. R. (2015). </w:t>
      </w:r>
      <w:r w:rsidDel="00000000" w:rsidR="00000000" w:rsidRPr="00000000">
        <w:rPr>
          <w:i w:val="1"/>
          <w:rtl w:val="0"/>
        </w:rPr>
        <w:t xml:space="preserve">Software Engineering: A Practitioner’s Approach</w:t>
      </w:r>
      <w:r w:rsidDel="00000000" w:rsidR="00000000" w:rsidRPr="00000000">
        <w:rPr>
          <w:rtl w:val="0"/>
        </w:rPr>
        <w:t xml:space="preserve"> (8th ed.). New York: McGraw-Hill Education.</w:t>
      </w:r>
    </w:p>
    <w:p w:rsidR="00000000" w:rsidDel="00000000" w:rsidP="00000000" w:rsidRDefault="00000000" w:rsidRPr="00000000" w14:paraId="000006FE">
      <w:pPr>
        <w:numPr>
          <w:ilvl w:val="0"/>
          <w:numId w:val="22"/>
        </w:numPr>
        <w:spacing w:after="0" w:afterAutospacing="0" w:before="0" w:beforeAutospacing="0" w:line="480" w:lineRule="auto"/>
        <w:ind w:left="720" w:hanging="360"/>
        <w:jc w:val="both"/>
        <w:rPr/>
      </w:pPr>
      <w:r w:rsidDel="00000000" w:rsidR="00000000" w:rsidRPr="00000000">
        <w:rPr>
          <w:rtl w:val="0"/>
        </w:rPr>
        <w:t xml:space="preserve">GMA Regional TV News. (2024, November 11). </w:t>
      </w:r>
      <w:r w:rsidDel="00000000" w:rsidR="00000000" w:rsidRPr="00000000">
        <w:rPr>
          <w:i w:val="1"/>
          <w:rtl w:val="0"/>
        </w:rPr>
        <w:t xml:space="preserve">Flag-down rate for taxis in Davao now P50</w:t>
      </w:r>
      <w:r w:rsidDel="00000000" w:rsidR="00000000" w:rsidRPr="00000000">
        <w:rPr>
          <w:rtl w:val="0"/>
        </w:rPr>
        <w:t xml:space="preserve">. GMA Network. Retrieved from</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https://www.gmanetwork.com/regionaltv/news/105000/flagdown-rate-for-taxis-in-davao-now-p50/story/</w:t>
        </w:r>
      </w:hyperlink>
      <w:hyperlink r:id="rId93">
        <w:r w:rsidDel="00000000" w:rsidR="00000000" w:rsidRPr="00000000">
          <w:rPr>
            <w:rtl w:val="0"/>
          </w:rPr>
          <w:t xml:space="preserve"> </w:t>
        </w:r>
      </w:hyperlink>
      <w:hyperlink r:id="rId94">
        <w:r w:rsidDel="00000000" w:rsidR="00000000" w:rsidRPr="00000000">
          <w:rPr>
            <w:color w:val="1155cc"/>
            <w:u w:val="single"/>
            <w:rtl w:val="0"/>
          </w:rPr>
          <w:t xml:space="preserve">gmanetwork.com</w:t>
        </w:r>
      </w:hyperlink>
      <w:r w:rsidDel="00000000" w:rsidR="00000000" w:rsidRPr="00000000">
        <w:rPr>
          <w:rtl w:val="0"/>
        </w:rPr>
      </w:r>
    </w:p>
    <w:p w:rsidR="00000000" w:rsidDel="00000000" w:rsidP="00000000" w:rsidRDefault="00000000" w:rsidRPr="00000000" w14:paraId="000006FF">
      <w:pPr>
        <w:numPr>
          <w:ilvl w:val="0"/>
          <w:numId w:val="22"/>
        </w:numPr>
        <w:spacing w:after="0" w:afterAutospacing="0" w:before="0" w:beforeAutospacing="0" w:line="480" w:lineRule="auto"/>
        <w:ind w:left="720" w:hanging="360"/>
        <w:jc w:val="both"/>
        <w:rPr/>
      </w:pPr>
      <w:r w:rsidDel="00000000" w:rsidR="00000000" w:rsidRPr="00000000">
        <w:rPr>
          <w:rtl w:val="0"/>
        </w:rPr>
        <w:t xml:space="preserve">SunStar Davao. (2024, November 11). </w:t>
      </w:r>
      <w:r w:rsidDel="00000000" w:rsidR="00000000" w:rsidRPr="00000000">
        <w:rPr>
          <w:i w:val="1"/>
          <w:rtl w:val="0"/>
        </w:rPr>
        <w:t xml:space="preserve">Taxi flag down rate now P50</w:t>
      </w:r>
      <w:r w:rsidDel="00000000" w:rsidR="00000000" w:rsidRPr="00000000">
        <w:rPr>
          <w:rtl w:val="0"/>
        </w:rPr>
        <w:t xml:space="preserve">. SunStar Publishing Inc. Retrieved from</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https://www.sunstar.com.ph/davao/taxi-flag-down-rate-now-p50/</w:t>
        </w:r>
      </w:hyperlink>
      <w:hyperlink r:id="rId97">
        <w:r w:rsidDel="00000000" w:rsidR="00000000" w:rsidRPr="00000000">
          <w:rPr>
            <w:rtl w:val="0"/>
          </w:rPr>
          <w:t xml:space="preserve"> </w:t>
        </w:r>
      </w:hyperlink>
      <w:hyperlink r:id="rId98">
        <w:r w:rsidDel="00000000" w:rsidR="00000000" w:rsidRPr="00000000">
          <w:rPr>
            <w:color w:val="1155cc"/>
            <w:u w:val="single"/>
            <w:rtl w:val="0"/>
          </w:rPr>
          <w:t xml:space="preserve">SunStar Publishing Inc.</w:t>
        </w:r>
      </w:hyperlink>
      <w:r w:rsidDel="00000000" w:rsidR="00000000" w:rsidRPr="00000000">
        <w:rPr>
          <w:rtl w:val="0"/>
        </w:rPr>
      </w:r>
    </w:p>
    <w:p w:rsidR="00000000" w:rsidDel="00000000" w:rsidP="00000000" w:rsidRDefault="00000000" w:rsidRPr="00000000" w14:paraId="00000700">
      <w:pPr>
        <w:numPr>
          <w:ilvl w:val="0"/>
          <w:numId w:val="22"/>
        </w:numPr>
        <w:spacing w:after="0" w:afterAutospacing="0" w:before="0" w:beforeAutospacing="0" w:line="480" w:lineRule="auto"/>
        <w:ind w:left="720" w:hanging="360"/>
        <w:jc w:val="both"/>
        <w:rPr/>
      </w:pPr>
      <w:r w:rsidDel="00000000" w:rsidR="00000000" w:rsidRPr="00000000">
        <w:rPr>
          <w:rtl w:val="0"/>
        </w:rPr>
        <w:t xml:space="preserve">Numbeo. (2025). </w:t>
      </w:r>
      <w:r w:rsidDel="00000000" w:rsidR="00000000" w:rsidRPr="00000000">
        <w:rPr>
          <w:i w:val="1"/>
          <w:rtl w:val="0"/>
        </w:rPr>
        <w:t xml:space="preserve">Taxi fares in Davao, Philippines</w:t>
      </w:r>
      <w:r w:rsidDel="00000000" w:rsidR="00000000" w:rsidRPr="00000000">
        <w:rPr>
          <w:rtl w:val="0"/>
        </w:rPr>
        <w:t xml:space="preserve">. Retrieved from</w:t>
      </w:r>
      <w:hyperlink r:id="rId99">
        <w:r w:rsidDel="00000000" w:rsidR="00000000" w:rsidRPr="00000000">
          <w:rPr>
            <w:rtl w:val="0"/>
          </w:rPr>
          <w:t xml:space="preserve"> </w:t>
        </w:r>
      </w:hyperlink>
      <w:hyperlink r:id="rId100">
        <w:r w:rsidDel="00000000" w:rsidR="00000000" w:rsidRPr="00000000">
          <w:rPr>
            <w:color w:val="1155cc"/>
            <w:u w:val="single"/>
            <w:rtl w:val="0"/>
          </w:rPr>
          <w:t xml:space="preserve">https://www.numbeo.com/taxi-fare/in/Davao</w:t>
        </w:r>
      </w:hyperlink>
      <w:hyperlink r:id="rId101">
        <w:r w:rsidDel="00000000" w:rsidR="00000000" w:rsidRPr="00000000">
          <w:rPr>
            <w:rtl w:val="0"/>
          </w:rPr>
          <w:t xml:space="preserve"> </w:t>
        </w:r>
      </w:hyperlink>
      <w:hyperlink r:id="rId102">
        <w:r w:rsidDel="00000000" w:rsidR="00000000" w:rsidRPr="00000000">
          <w:rPr>
            <w:color w:val="1155cc"/>
            <w:u w:val="single"/>
            <w:rtl w:val="0"/>
          </w:rPr>
          <w:t xml:space="preserve">Numbeo</w:t>
        </w:r>
      </w:hyperlink>
      <w:r w:rsidDel="00000000" w:rsidR="00000000" w:rsidRPr="00000000">
        <w:rPr>
          <w:rtl w:val="0"/>
        </w:rPr>
      </w:r>
    </w:p>
    <w:p w:rsidR="00000000" w:rsidDel="00000000" w:rsidP="00000000" w:rsidRDefault="00000000" w:rsidRPr="00000000" w14:paraId="00000701">
      <w:pPr>
        <w:numPr>
          <w:ilvl w:val="0"/>
          <w:numId w:val="22"/>
        </w:numPr>
        <w:spacing w:after="0" w:afterAutospacing="0" w:before="0" w:beforeAutospacing="0" w:line="480" w:lineRule="auto"/>
        <w:ind w:left="720" w:hanging="360"/>
        <w:jc w:val="both"/>
        <w:rPr/>
      </w:pPr>
      <w:r w:rsidDel="00000000" w:rsidR="00000000" w:rsidRPr="00000000">
        <w:rPr>
          <w:rtl w:val="0"/>
        </w:rPr>
        <w:t xml:space="preserve">SunStar. (2022, September 28). </w:t>
      </w:r>
      <w:r w:rsidDel="00000000" w:rsidR="00000000" w:rsidRPr="00000000">
        <w:rPr>
          <w:i w:val="1"/>
          <w:rtl w:val="0"/>
        </w:rPr>
        <w:t xml:space="preserve">LTFRB-Davao: Fare hike effective Oct. 3</w:t>
      </w:r>
      <w:r w:rsidDel="00000000" w:rsidR="00000000" w:rsidRPr="00000000">
        <w:rPr>
          <w:rtl w:val="0"/>
        </w:rPr>
        <w:t xml:space="preserve">. SunStar. Retrieved from</w:t>
      </w:r>
      <w:hyperlink r:id="rId103">
        <w:r w:rsidDel="00000000" w:rsidR="00000000" w:rsidRPr="00000000">
          <w:rPr>
            <w:rtl w:val="0"/>
          </w:rPr>
          <w:t xml:space="preserve"> </w:t>
        </w:r>
      </w:hyperlink>
      <w:hyperlink r:id="rId104">
        <w:r w:rsidDel="00000000" w:rsidR="00000000" w:rsidRPr="00000000">
          <w:rPr>
            <w:color w:val="1155cc"/>
            <w:u w:val="single"/>
            <w:rtl w:val="0"/>
          </w:rPr>
          <w:t xml:space="preserve">https://www.sunstar.com.ph/davao/local-news/ltfrb-davao-fare-hike-effective-oct-3</w:t>
        </w:r>
      </w:hyperlink>
      <w:hyperlink r:id="rId105">
        <w:r w:rsidDel="00000000" w:rsidR="00000000" w:rsidRPr="00000000">
          <w:rPr>
            <w:rtl w:val="0"/>
          </w:rPr>
          <w:t xml:space="preserve"> </w:t>
        </w:r>
      </w:hyperlink>
      <w:hyperlink r:id="rId106">
        <w:r w:rsidDel="00000000" w:rsidR="00000000" w:rsidRPr="00000000">
          <w:rPr>
            <w:color w:val="1155cc"/>
            <w:u w:val="single"/>
            <w:rtl w:val="0"/>
          </w:rPr>
          <w:t xml:space="preserve">SunStar Publishing Inc.</w:t>
        </w:r>
      </w:hyperlink>
      <w:r w:rsidDel="00000000" w:rsidR="00000000" w:rsidRPr="00000000">
        <w:rPr>
          <w:rtl w:val="0"/>
        </w:rPr>
      </w:r>
    </w:p>
    <w:p w:rsidR="00000000" w:rsidDel="00000000" w:rsidP="00000000" w:rsidRDefault="00000000" w:rsidRPr="00000000" w14:paraId="00000702">
      <w:pPr>
        <w:numPr>
          <w:ilvl w:val="0"/>
          <w:numId w:val="22"/>
        </w:numPr>
        <w:spacing w:after="0" w:afterAutospacing="0" w:before="0" w:beforeAutospacing="0" w:line="480" w:lineRule="auto"/>
        <w:ind w:left="720" w:hanging="360"/>
        <w:jc w:val="both"/>
        <w:rPr/>
      </w:pPr>
      <w:r w:rsidDel="00000000" w:rsidR="00000000" w:rsidRPr="00000000">
        <w:rPr>
          <w:rtl w:val="0"/>
        </w:rPr>
        <w:t xml:space="preserve">The Philippine Star. (2023, October 4). </w:t>
      </w:r>
      <w:r w:rsidDel="00000000" w:rsidR="00000000" w:rsidRPr="00000000">
        <w:rPr>
          <w:i w:val="1"/>
          <w:rtl w:val="0"/>
        </w:rPr>
        <w:t xml:space="preserve">LTFRB OKs P1 hike in minimum PUJ fare</w:t>
      </w:r>
      <w:r w:rsidDel="00000000" w:rsidR="00000000" w:rsidRPr="00000000">
        <w:rPr>
          <w:rtl w:val="0"/>
        </w:rPr>
        <w:t xml:space="preserve">. Retrieved from</w:t>
      </w:r>
      <w:hyperlink r:id="rId107">
        <w:r w:rsidDel="00000000" w:rsidR="00000000" w:rsidRPr="00000000">
          <w:rPr>
            <w:rtl w:val="0"/>
          </w:rPr>
          <w:t xml:space="preserve"> </w:t>
        </w:r>
      </w:hyperlink>
      <w:hyperlink r:id="rId108">
        <w:r w:rsidDel="00000000" w:rsidR="00000000" w:rsidRPr="00000000">
          <w:rPr>
            <w:color w:val="1155cc"/>
            <w:u w:val="single"/>
            <w:rtl w:val="0"/>
          </w:rPr>
          <w:t xml:space="preserve">https://www.philstar.com/headlines/2023/10/04/2301009/ltfrb-oks-p1-hike-minimum-puj-fare</w:t>
        </w:r>
      </w:hyperlink>
      <w:hyperlink r:id="rId109">
        <w:r w:rsidDel="00000000" w:rsidR="00000000" w:rsidRPr="00000000">
          <w:rPr>
            <w:rtl w:val="0"/>
          </w:rPr>
          <w:t xml:space="preserve"> </w:t>
        </w:r>
      </w:hyperlink>
      <w:hyperlink r:id="rId110">
        <w:r w:rsidDel="00000000" w:rsidR="00000000" w:rsidRPr="00000000">
          <w:rPr>
            <w:color w:val="1155cc"/>
            <w:u w:val="single"/>
            <w:rtl w:val="0"/>
          </w:rPr>
          <w:t xml:space="preserve">philstar.com</w:t>
        </w:r>
      </w:hyperlink>
      <w:r w:rsidDel="00000000" w:rsidR="00000000" w:rsidRPr="00000000">
        <w:rPr>
          <w:rtl w:val="0"/>
        </w:rPr>
      </w:r>
    </w:p>
    <w:p w:rsidR="00000000" w:rsidDel="00000000" w:rsidP="00000000" w:rsidRDefault="00000000" w:rsidRPr="00000000" w14:paraId="00000703">
      <w:pPr>
        <w:numPr>
          <w:ilvl w:val="0"/>
          <w:numId w:val="22"/>
        </w:numPr>
        <w:spacing w:after="0" w:afterAutospacing="0" w:before="0" w:beforeAutospacing="0" w:line="480" w:lineRule="auto"/>
        <w:ind w:left="720" w:hanging="360"/>
        <w:jc w:val="both"/>
      </w:pPr>
      <w:r w:rsidDel="00000000" w:rsidR="00000000" w:rsidRPr="00000000">
        <w:rPr>
          <w:rtl w:val="0"/>
        </w:rPr>
        <w:t xml:space="preserve">Brooke, J. (1996). </w:t>
      </w:r>
      <w:r w:rsidDel="00000000" w:rsidR="00000000" w:rsidRPr="00000000">
        <w:rPr>
          <w:i w:val="1"/>
          <w:rtl w:val="0"/>
        </w:rPr>
        <w:t xml:space="preserve">System Usability Scale (SUS): A quick and dirty usability scale.</w:t>
      </w:r>
      <w:r w:rsidDel="00000000" w:rsidR="00000000" w:rsidRPr="00000000">
        <w:rPr>
          <w:rtl w:val="0"/>
        </w:rPr>
        <w:t xml:space="preserve"> In P. W. Jordan et al. (Eds.), </w:t>
      </w:r>
      <w:r w:rsidDel="00000000" w:rsidR="00000000" w:rsidRPr="00000000">
        <w:rPr>
          <w:i w:val="1"/>
          <w:rtl w:val="0"/>
        </w:rPr>
        <w:t xml:space="preserve">Usability evaluation in industry</w:t>
      </w:r>
      <w:r w:rsidDel="00000000" w:rsidR="00000000" w:rsidRPr="00000000">
        <w:rPr>
          <w:rtl w:val="0"/>
        </w:rPr>
        <w:t xml:space="preserve"> (pp. 189–194). Taylor &amp; Francis.</w:t>
      </w:r>
    </w:p>
    <w:p w:rsidR="00000000" w:rsidDel="00000000" w:rsidP="00000000" w:rsidRDefault="00000000" w:rsidRPr="00000000" w14:paraId="00000704">
      <w:pPr>
        <w:numPr>
          <w:ilvl w:val="0"/>
          <w:numId w:val="22"/>
        </w:numPr>
        <w:spacing w:after="0" w:afterAutospacing="0" w:before="0" w:beforeAutospacing="0" w:line="480" w:lineRule="auto"/>
        <w:ind w:left="720" w:hanging="360"/>
        <w:jc w:val="both"/>
      </w:pPr>
      <w:r w:rsidDel="00000000" w:rsidR="00000000" w:rsidRPr="00000000">
        <w:rPr>
          <w:rtl w:val="0"/>
        </w:rPr>
        <w:t xml:space="preserve">Davis, F. D. (1989). Perceived usefulness, perceived ease of use, and user acceptance of information technology. </w:t>
      </w:r>
      <w:r w:rsidDel="00000000" w:rsidR="00000000" w:rsidRPr="00000000">
        <w:rPr>
          <w:i w:val="1"/>
          <w:rtl w:val="0"/>
        </w:rPr>
        <w:t xml:space="preserve">MIS Quarterly, 13</w:t>
      </w:r>
      <w:r w:rsidDel="00000000" w:rsidR="00000000" w:rsidRPr="00000000">
        <w:rPr>
          <w:rtl w:val="0"/>
        </w:rPr>
        <w:t xml:space="preserve">(3), 319–340.</w:t>
      </w:r>
      <w:hyperlink r:id="rId111">
        <w:r w:rsidDel="00000000" w:rsidR="00000000" w:rsidRPr="00000000">
          <w:rPr>
            <w:rtl w:val="0"/>
          </w:rPr>
          <w:t xml:space="preserve"> </w:t>
        </w:r>
      </w:hyperlink>
      <w:hyperlink r:id="rId112">
        <w:r w:rsidDel="00000000" w:rsidR="00000000" w:rsidRPr="00000000">
          <w:rPr>
            <w:color w:val="1155cc"/>
            <w:u w:val="single"/>
            <w:rtl w:val="0"/>
          </w:rPr>
          <w:t xml:space="preserve">https://doi.org/10.2307/249008</w:t>
        </w:r>
      </w:hyperlink>
      <w:r w:rsidDel="00000000" w:rsidR="00000000" w:rsidRPr="00000000">
        <w:rPr>
          <w:rtl w:val="0"/>
        </w:rPr>
      </w:r>
    </w:p>
    <w:p w:rsidR="00000000" w:rsidDel="00000000" w:rsidP="00000000" w:rsidRDefault="00000000" w:rsidRPr="00000000" w14:paraId="00000705">
      <w:pPr>
        <w:numPr>
          <w:ilvl w:val="0"/>
          <w:numId w:val="22"/>
        </w:numPr>
        <w:spacing w:after="0" w:afterAutospacing="0" w:before="0" w:beforeAutospacing="0" w:line="480" w:lineRule="auto"/>
        <w:ind w:left="720" w:hanging="360"/>
        <w:jc w:val="both"/>
      </w:pPr>
      <w:r w:rsidDel="00000000" w:rsidR="00000000" w:rsidRPr="00000000">
        <w:rPr>
          <w:rtl w:val="0"/>
        </w:rPr>
        <w:t xml:space="preserve">Gefen, D., Karahanna, E., &amp; Straub, D. W. (2003). Trust and TAM in online services: An integrated model. </w:t>
      </w:r>
      <w:r w:rsidDel="00000000" w:rsidR="00000000" w:rsidRPr="00000000">
        <w:rPr>
          <w:i w:val="1"/>
          <w:rtl w:val="0"/>
        </w:rPr>
        <w:t xml:space="preserve">MIS Quarterly, 27</w:t>
      </w:r>
      <w:r w:rsidDel="00000000" w:rsidR="00000000" w:rsidRPr="00000000">
        <w:rPr>
          <w:rtl w:val="0"/>
        </w:rPr>
        <w:t xml:space="preserve">(1), 51–90. https://doi.org/10.2307/30036519</w:t>
      </w:r>
    </w:p>
    <w:p w:rsidR="00000000" w:rsidDel="00000000" w:rsidP="00000000" w:rsidRDefault="00000000" w:rsidRPr="00000000" w14:paraId="00000706">
      <w:pPr>
        <w:numPr>
          <w:ilvl w:val="0"/>
          <w:numId w:val="22"/>
        </w:numPr>
        <w:spacing w:after="0" w:afterAutospacing="0" w:before="0" w:beforeAutospacing="0" w:line="480" w:lineRule="auto"/>
        <w:ind w:left="720" w:hanging="360"/>
        <w:jc w:val="both"/>
      </w:pPr>
      <w:r w:rsidDel="00000000" w:rsidR="00000000" w:rsidRPr="00000000">
        <w:rPr>
          <w:rtl w:val="0"/>
        </w:rPr>
        <w:t xml:space="preserve">Gumasing, M. J. J., et al. (2023). </w:t>
      </w:r>
      <w:r w:rsidDel="00000000" w:rsidR="00000000" w:rsidRPr="00000000">
        <w:rPr>
          <w:i w:val="1"/>
          <w:rtl w:val="0"/>
        </w:rPr>
        <w:t xml:space="preserve">The usability of TNVS apps in the Philippines (Grab, Angkas, JoyRide) using the System Usability Scale (SUS).</w:t>
      </w:r>
      <w:r w:rsidDel="00000000" w:rsidR="00000000" w:rsidRPr="00000000">
        <w:rPr>
          <w:rtl w:val="0"/>
        </w:rPr>
        <w:t xml:space="preserve"> ACM Digital Library.</w:t>
      </w:r>
    </w:p>
    <w:p w:rsidR="00000000" w:rsidDel="00000000" w:rsidP="00000000" w:rsidRDefault="00000000" w:rsidRPr="00000000" w14:paraId="00000707">
      <w:pPr>
        <w:numPr>
          <w:ilvl w:val="0"/>
          <w:numId w:val="22"/>
        </w:numPr>
        <w:spacing w:after="0" w:afterAutospacing="0" w:before="0" w:beforeAutospacing="0" w:line="480" w:lineRule="auto"/>
        <w:ind w:left="720" w:hanging="360"/>
        <w:jc w:val="both"/>
      </w:pPr>
      <w:r w:rsidDel="00000000" w:rsidR="00000000" w:rsidRPr="00000000">
        <w:rPr>
          <w:rtl w:val="0"/>
        </w:rPr>
        <w:t xml:space="preserve">Hsu, Y.-H., et al. (2023). </w:t>
      </w:r>
      <w:r w:rsidDel="00000000" w:rsidR="00000000" w:rsidRPr="00000000">
        <w:rPr>
          <w:i w:val="1"/>
          <w:rtl w:val="0"/>
        </w:rPr>
        <w:t xml:space="preserve">Usability study on the user interfaces of ride-hailing apps.</w:t>
      </w:r>
      <w:r w:rsidDel="00000000" w:rsidR="00000000" w:rsidRPr="00000000">
        <w:rPr>
          <w:rtl w:val="0"/>
        </w:rPr>
        <w:t xml:space="preserve"> ACM Proceedings.</w:t>
      </w:r>
    </w:p>
    <w:p w:rsidR="00000000" w:rsidDel="00000000" w:rsidP="00000000" w:rsidRDefault="00000000" w:rsidRPr="00000000" w14:paraId="00000708">
      <w:pPr>
        <w:numPr>
          <w:ilvl w:val="0"/>
          <w:numId w:val="22"/>
        </w:numPr>
        <w:spacing w:after="0" w:afterAutospacing="0" w:before="0" w:beforeAutospacing="0" w:line="480" w:lineRule="auto"/>
        <w:ind w:left="720" w:hanging="360"/>
        <w:jc w:val="both"/>
      </w:pPr>
      <w:r w:rsidDel="00000000" w:rsidR="00000000" w:rsidRPr="00000000">
        <w:rPr>
          <w:rtl w:val="0"/>
        </w:rPr>
        <w:t xml:space="preserve">ISO/IEC 25010:2011. </w:t>
      </w:r>
      <w:r w:rsidDel="00000000" w:rsidR="00000000" w:rsidRPr="00000000">
        <w:rPr>
          <w:i w:val="1"/>
          <w:rtl w:val="0"/>
        </w:rPr>
        <w:t xml:space="preserve">Systems and software engineering — System and software quality models.</w:t>
      </w:r>
      <w:r w:rsidDel="00000000" w:rsidR="00000000" w:rsidRPr="00000000">
        <w:rPr>
          <w:rtl w:val="0"/>
        </w:rPr>
        <w:t xml:space="preserve"> International Organization for Standardization.</w:t>
      </w:r>
    </w:p>
    <w:p w:rsidR="00000000" w:rsidDel="00000000" w:rsidP="00000000" w:rsidRDefault="00000000" w:rsidRPr="00000000" w14:paraId="00000709">
      <w:pPr>
        <w:numPr>
          <w:ilvl w:val="0"/>
          <w:numId w:val="22"/>
        </w:numPr>
        <w:spacing w:after="0" w:afterAutospacing="0" w:before="0" w:beforeAutospacing="0" w:line="480" w:lineRule="auto"/>
        <w:ind w:left="720" w:hanging="360"/>
        <w:jc w:val="both"/>
        <w:rPr/>
      </w:pPr>
      <w:r w:rsidDel="00000000" w:rsidR="00000000" w:rsidRPr="00000000">
        <w:rPr>
          <w:rtl w:val="0"/>
        </w:rPr>
        <w:t xml:space="preserve">Sauro, J., &amp; Lewis, J. R. (2016). </w:t>
      </w:r>
      <w:r w:rsidDel="00000000" w:rsidR="00000000" w:rsidRPr="00000000">
        <w:rPr>
          <w:i w:val="1"/>
          <w:rtl w:val="0"/>
        </w:rPr>
        <w:t xml:space="preserve">Quantifying the user experience: Practical statistics for user research</w:t>
      </w:r>
      <w:r w:rsidDel="00000000" w:rsidR="00000000" w:rsidRPr="00000000">
        <w:rPr>
          <w:rtl w:val="0"/>
        </w:rPr>
        <w:t xml:space="preserve"> (2nd ed.). Morgan Kaufmann.</w:t>
      </w:r>
    </w:p>
    <w:p w:rsidR="00000000" w:rsidDel="00000000" w:rsidP="00000000" w:rsidRDefault="00000000" w:rsidRPr="00000000" w14:paraId="0000070A">
      <w:pPr>
        <w:numPr>
          <w:ilvl w:val="0"/>
          <w:numId w:val="22"/>
        </w:numPr>
        <w:spacing w:after="0" w:afterAutospacing="0" w:before="0" w:beforeAutospacing="0" w:line="480" w:lineRule="auto"/>
        <w:ind w:left="720" w:hanging="360"/>
        <w:jc w:val="both"/>
      </w:pPr>
      <w:r w:rsidDel="00000000" w:rsidR="00000000" w:rsidRPr="00000000">
        <w:rPr>
          <w:rtl w:val="0"/>
        </w:rPr>
        <w:t xml:space="preserve">Grab Philippines (2024). </w:t>
      </w:r>
      <w:r w:rsidDel="00000000" w:rsidR="00000000" w:rsidRPr="00000000">
        <w:rPr>
          <w:i w:val="1"/>
          <w:rtl w:val="0"/>
        </w:rPr>
        <w:t xml:space="preserve">GrabCar Fare Guide: How Fares Are Computed.</w:t>
      </w:r>
      <w:r w:rsidDel="00000000" w:rsidR="00000000" w:rsidRPr="00000000">
        <w:rPr>
          <w:rtl w:val="0"/>
        </w:rPr>
        <w:t xml:space="preserve"> Retrieved from</w:t>
      </w:r>
      <w:hyperlink r:id="rId113">
        <w:r w:rsidDel="00000000" w:rsidR="00000000" w:rsidRPr="00000000">
          <w:rPr>
            <w:rtl w:val="0"/>
          </w:rPr>
          <w:t xml:space="preserve"> </w:t>
        </w:r>
      </w:hyperlink>
      <w:hyperlink r:id="rId114">
        <w:r w:rsidDel="00000000" w:rsidR="00000000" w:rsidRPr="00000000">
          <w:rPr>
            <w:color w:val="1155cc"/>
            <w:u w:val="single"/>
            <w:rtl w:val="0"/>
          </w:rPr>
          <w:t xml:space="preserve">https://www.grab.com/ph/</w:t>
        </w:r>
      </w:hyperlink>
      <w:r w:rsidDel="00000000" w:rsidR="00000000" w:rsidRPr="00000000">
        <w:rPr>
          <w:rtl w:val="0"/>
        </w:rPr>
      </w:r>
    </w:p>
    <w:p w:rsidR="00000000" w:rsidDel="00000000" w:rsidP="00000000" w:rsidRDefault="00000000" w:rsidRPr="00000000" w14:paraId="0000070B">
      <w:pPr>
        <w:numPr>
          <w:ilvl w:val="0"/>
          <w:numId w:val="22"/>
        </w:numPr>
        <w:spacing w:after="0" w:afterAutospacing="0" w:before="0" w:beforeAutospacing="0" w:line="480" w:lineRule="auto"/>
        <w:ind w:left="720" w:hanging="360"/>
        <w:jc w:val="both"/>
      </w:pPr>
      <w:r w:rsidDel="00000000" w:rsidR="00000000" w:rsidRPr="00000000">
        <w:rPr>
          <w:rtl w:val="0"/>
        </w:rPr>
        <w:t xml:space="preserve">Land Transportation Franchising and Regulatory Board (LTFRB). (2023). </w:t>
      </w:r>
      <w:r w:rsidDel="00000000" w:rsidR="00000000" w:rsidRPr="00000000">
        <w:rPr>
          <w:i w:val="1"/>
          <w:rtl w:val="0"/>
        </w:rPr>
        <w:t xml:space="preserve">TNC Fare Matrix and Dynamic Pricing Policy Circular 2023-016.</w:t>
      </w:r>
      <w:r w:rsidDel="00000000" w:rsidR="00000000" w:rsidRPr="00000000">
        <w:rPr>
          <w:rtl w:val="0"/>
        </w:rPr>
        <w:t xml:space="preserve"> Manila, Philippines.</w:t>
      </w:r>
    </w:p>
    <w:p w:rsidR="00000000" w:rsidDel="00000000" w:rsidP="00000000" w:rsidRDefault="00000000" w:rsidRPr="00000000" w14:paraId="0000070C">
      <w:pPr>
        <w:numPr>
          <w:ilvl w:val="0"/>
          <w:numId w:val="22"/>
        </w:numPr>
        <w:spacing w:after="0" w:afterAutospacing="0" w:before="0" w:beforeAutospacing="0" w:line="480" w:lineRule="auto"/>
        <w:ind w:left="720" w:hanging="360"/>
        <w:jc w:val="both"/>
      </w:pPr>
      <w:r w:rsidDel="00000000" w:rsidR="00000000" w:rsidRPr="00000000">
        <w:rPr>
          <w:rtl w:val="0"/>
        </w:rPr>
        <w:t xml:space="preserve">JoyRide Philippines (2024). </w:t>
      </w:r>
      <w:r w:rsidDel="00000000" w:rsidR="00000000" w:rsidRPr="00000000">
        <w:rPr>
          <w:i w:val="1"/>
          <w:rtl w:val="0"/>
        </w:rPr>
        <w:t xml:space="preserve">JoyRide Fare Structure 2024.</w:t>
      </w:r>
      <w:r w:rsidDel="00000000" w:rsidR="00000000" w:rsidRPr="00000000">
        <w:rPr>
          <w:rtl w:val="0"/>
        </w:rPr>
        <w:t xml:space="preserve"> Retrieved from https://www.joyride.com.ph/</w:t>
      </w:r>
    </w:p>
    <w:p w:rsidR="00000000" w:rsidDel="00000000" w:rsidP="00000000" w:rsidRDefault="00000000" w:rsidRPr="00000000" w14:paraId="0000070D">
      <w:pPr>
        <w:numPr>
          <w:ilvl w:val="0"/>
          <w:numId w:val="22"/>
        </w:numPr>
        <w:spacing w:after="0" w:afterAutospacing="0" w:before="0" w:beforeAutospacing="0" w:line="480" w:lineRule="auto"/>
        <w:ind w:left="720" w:hanging="360"/>
        <w:jc w:val="both"/>
      </w:pPr>
      <w:r w:rsidDel="00000000" w:rsidR="00000000" w:rsidRPr="00000000">
        <w:rPr>
          <w:rtl w:val="0"/>
        </w:rPr>
        <w:t xml:space="preserve">Angkas (2023). </w:t>
      </w:r>
      <w:r w:rsidDel="00000000" w:rsidR="00000000" w:rsidRPr="00000000">
        <w:rPr>
          <w:i w:val="1"/>
          <w:rtl w:val="0"/>
        </w:rPr>
        <w:t xml:space="preserve">Official Fare Matrix as Approved by LTFRB.</w:t>
      </w:r>
      <w:r w:rsidDel="00000000" w:rsidR="00000000" w:rsidRPr="00000000">
        <w:rPr>
          <w:rtl w:val="0"/>
        </w:rPr>
        <w:t xml:space="preserve"> Retrieved from</w:t>
      </w:r>
      <w:hyperlink r:id="rId115">
        <w:r w:rsidDel="00000000" w:rsidR="00000000" w:rsidRPr="00000000">
          <w:rPr>
            <w:rtl w:val="0"/>
          </w:rPr>
          <w:t xml:space="preserve"> </w:t>
        </w:r>
      </w:hyperlink>
      <w:hyperlink r:id="rId116">
        <w:r w:rsidDel="00000000" w:rsidR="00000000" w:rsidRPr="00000000">
          <w:rPr>
            <w:color w:val="1155cc"/>
            <w:u w:val="single"/>
            <w:rtl w:val="0"/>
          </w:rPr>
          <w:t xml:space="preserve">https://www.angkas.com/</w:t>
        </w:r>
      </w:hyperlink>
      <w:r w:rsidDel="00000000" w:rsidR="00000000" w:rsidRPr="00000000">
        <w:rPr>
          <w:rtl w:val="0"/>
        </w:rPr>
      </w:r>
    </w:p>
    <w:p w:rsidR="00000000" w:rsidDel="00000000" w:rsidP="00000000" w:rsidRDefault="00000000" w:rsidRPr="00000000" w14:paraId="0000070E">
      <w:pPr>
        <w:numPr>
          <w:ilvl w:val="0"/>
          <w:numId w:val="22"/>
        </w:numPr>
        <w:spacing w:after="0" w:afterAutospacing="0" w:before="0" w:beforeAutospacing="0" w:line="480" w:lineRule="auto"/>
        <w:ind w:left="720" w:hanging="360"/>
        <w:jc w:val="both"/>
      </w:pPr>
      <w:r w:rsidDel="00000000" w:rsidR="00000000" w:rsidRPr="00000000">
        <w:rPr>
          <w:rtl w:val="0"/>
        </w:rPr>
        <w:t xml:space="preserve">Maxim PH (2024). </w:t>
      </w:r>
      <w:r w:rsidDel="00000000" w:rsidR="00000000" w:rsidRPr="00000000">
        <w:rPr>
          <w:i w:val="1"/>
          <w:rtl w:val="0"/>
        </w:rPr>
        <w:t xml:space="preserve">Fare Estimation Guidelines.</w:t>
      </w:r>
      <w:r w:rsidDel="00000000" w:rsidR="00000000" w:rsidRPr="00000000">
        <w:rPr>
          <w:rtl w:val="0"/>
        </w:rPr>
        <w:t xml:space="preserve"> Retrieved from</w:t>
      </w:r>
      <w:hyperlink r:id="rId117">
        <w:r w:rsidDel="00000000" w:rsidR="00000000" w:rsidRPr="00000000">
          <w:rPr>
            <w:rtl w:val="0"/>
          </w:rPr>
          <w:t xml:space="preserve"> </w:t>
        </w:r>
      </w:hyperlink>
      <w:hyperlink r:id="rId118">
        <w:r w:rsidDel="00000000" w:rsidR="00000000" w:rsidRPr="00000000">
          <w:rPr>
            <w:color w:val="1155cc"/>
            <w:u w:val="single"/>
            <w:rtl w:val="0"/>
          </w:rPr>
          <w:t xml:space="preserve">https://taximaxim.com/ph</w:t>
        </w:r>
      </w:hyperlink>
      <w:r w:rsidDel="00000000" w:rsidR="00000000" w:rsidRPr="00000000">
        <w:rPr>
          <w:rtl w:val="0"/>
        </w:rPr>
      </w:r>
    </w:p>
    <w:p w:rsidR="00000000" w:rsidDel="00000000" w:rsidP="00000000" w:rsidRDefault="00000000" w:rsidRPr="00000000" w14:paraId="0000070F">
      <w:pPr>
        <w:numPr>
          <w:ilvl w:val="0"/>
          <w:numId w:val="22"/>
        </w:numPr>
        <w:spacing w:after="240" w:before="0" w:beforeAutospacing="0" w:line="480" w:lineRule="auto"/>
        <w:ind w:left="720" w:hanging="360"/>
        <w:jc w:val="both"/>
      </w:pPr>
      <w:r w:rsidDel="00000000" w:rsidR="00000000" w:rsidRPr="00000000">
        <w:rPr>
          <w:rtl w:val="0"/>
        </w:rPr>
        <w:t xml:space="preserve">Shaheen, S., Chan, N., &amp; Gaynor, T. (2019). </w:t>
      </w:r>
      <w:r w:rsidDel="00000000" w:rsidR="00000000" w:rsidRPr="00000000">
        <w:rPr>
          <w:i w:val="1"/>
          <w:rtl w:val="0"/>
        </w:rPr>
        <w:t xml:space="preserve">Shared Mobility: Current Practices and Future Directions.</w:t>
      </w:r>
      <w:r w:rsidDel="00000000" w:rsidR="00000000" w:rsidRPr="00000000">
        <w:rPr>
          <w:rtl w:val="0"/>
        </w:rPr>
        <w:t xml:space="preserve"> U.S. Department of Transportation.</w:t>
      </w:r>
    </w:p>
    <w:p w:rsidR="00000000" w:rsidDel="00000000" w:rsidP="00000000" w:rsidRDefault="00000000" w:rsidRPr="00000000" w14:paraId="00000710">
      <w:pPr>
        <w:spacing w:after="240" w:before="240" w:line="480" w:lineRule="auto"/>
        <w:ind w:left="0" w:firstLine="0"/>
        <w:jc w:val="both"/>
        <w:rPr/>
      </w:pPr>
      <w:r w:rsidDel="00000000" w:rsidR="00000000" w:rsidRPr="00000000">
        <w:rPr>
          <w:rtl w:val="0"/>
        </w:rPr>
      </w:r>
    </w:p>
    <w:p w:rsidR="00000000" w:rsidDel="00000000" w:rsidP="00000000" w:rsidRDefault="00000000" w:rsidRPr="00000000" w14:paraId="00000711">
      <w:pPr>
        <w:pBdr>
          <w:top w:color="auto" w:space="0" w:sz="0" w:val="none"/>
          <w:bottom w:color="auto" w:space="0" w:sz="0" w:val="none"/>
          <w:right w:color="auto" w:space="0" w:sz="0" w:val="none"/>
          <w:between w:color="auto" w:space="0" w:sz="0" w:val="none"/>
        </w:pBdr>
        <w:spacing w:after="240" w:line="480" w:lineRule="auto"/>
        <w:ind w:left="720" w:firstLine="0"/>
        <w:jc w:val="both"/>
        <w:rPr>
          <w:color w:val="1b1c1d"/>
        </w:rPr>
      </w:pPr>
      <w:r w:rsidDel="00000000" w:rsidR="00000000" w:rsidRPr="00000000">
        <w:rPr>
          <w:rtl w:val="0"/>
        </w:rPr>
      </w:r>
    </w:p>
    <w:p w:rsidR="00000000" w:rsidDel="00000000" w:rsidP="00000000" w:rsidRDefault="00000000" w:rsidRPr="00000000" w14:paraId="00000712">
      <w:pPr>
        <w:pBdr>
          <w:top w:color="auto" w:space="0" w:sz="0" w:val="none"/>
          <w:bottom w:color="auto" w:space="0" w:sz="0" w:val="none"/>
          <w:right w:color="auto" w:space="0" w:sz="0" w:val="none"/>
          <w:between w:color="auto" w:space="0" w:sz="0" w:val="none"/>
        </w:pBdr>
        <w:spacing w:after="240" w:line="480" w:lineRule="auto"/>
        <w:ind w:left="720" w:firstLine="0"/>
        <w:jc w:val="both"/>
        <w:rPr>
          <w:color w:val="1b1c1d"/>
        </w:rPr>
      </w:pPr>
      <w:r w:rsidDel="00000000" w:rsidR="00000000" w:rsidRPr="00000000">
        <w:rPr>
          <w:rtl w:val="0"/>
        </w:rPr>
      </w:r>
    </w:p>
    <w:p w:rsidR="00000000" w:rsidDel="00000000" w:rsidP="00000000" w:rsidRDefault="00000000" w:rsidRPr="00000000" w14:paraId="00000713">
      <w:pPr>
        <w:spacing w:line="480" w:lineRule="auto"/>
        <w:jc w:val="both"/>
        <w:rPr/>
      </w:pPr>
      <w:r w:rsidDel="00000000" w:rsidR="00000000" w:rsidRPr="00000000">
        <w:rPr>
          <w:rtl w:val="0"/>
        </w:rPr>
      </w:r>
    </w:p>
    <w:sectPr>
      <w:headerReference r:id="rId119"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Vanne Eloise Dela Rosa" w:id="0" w:date="2025-09-25T01:39:34Z">
    <w:p w:rsidR="00000000" w:rsidDel="00000000" w:rsidP="00000000" w:rsidRDefault="00000000" w:rsidRPr="00000000" w14:paraId="000007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Get these materials, and show the panel. State how we achieved these.</w:t>
      </w:r>
    </w:p>
  </w:comment>
  <w:comment w:author="Vanne Eloise Dela Rosa" w:id="2" w:date="2025-09-25T01:41:03Z">
    <w:p w:rsidR="00000000" w:rsidDel="00000000" w:rsidP="00000000" w:rsidRDefault="00000000" w:rsidRPr="00000000" w14:paraId="000007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Snippets of UI, discuss how this was developed and coded. Also relevant code that would have resulted in the UI.</w:t>
      </w:r>
    </w:p>
    <w:p w:rsidR="00000000" w:rsidDel="00000000" w:rsidP="00000000" w:rsidRDefault="00000000" w:rsidRPr="00000000" w14:paraId="000007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 Snippet of code of pricing that computes, then explain formula in order to compute for the pricing to accommodate single and multiple passengers. And elements used were the base fare, etc.</w:t>
      </w:r>
    </w:p>
    <w:p w:rsidR="00000000" w:rsidDel="00000000" w:rsidP="00000000" w:rsidRDefault="00000000" w:rsidRPr="00000000" w14:paraId="000007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Ask also in the survey.</w:t>
      </w:r>
    </w:p>
  </w:comment>
  <w:comment w:author="Vanne Eloise Dela Rosa" w:id="1" w:date="2025-09-25T01:39:19Z">
    <w:p w:rsidR="00000000" w:rsidDel="00000000" w:rsidP="00000000" w:rsidRDefault="00000000" w:rsidRPr="00000000" w14:paraId="000007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did we consider in our app that made it user-friendly? How did we create the UI to be user-friendly?</w:t>
      </w:r>
    </w:p>
    <w:p w:rsidR="00000000" w:rsidDel="00000000" w:rsidP="00000000" w:rsidRDefault="00000000" w:rsidRPr="00000000" w14:paraId="000007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Ask in the survey if these features exist.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1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1b1c1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color w:val="1b1c1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Arial" w:cs="Arial" w:eastAsia="Arial" w:hAnsi="Arial"/>
        <w:color w:val="1b1c1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80" w:before="360" w:line="480" w:lineRule="auto"/>
      <w:jc w:val="both"/>
    </w:pPr>
    <w:rPr>
      <w:b w:val="1"/>
    </w:rPr>
  </w:style>
  <w:style w:type="paragraph" w:styleId="Heading3">
    <w:name w:val="heading 3"/>
    <w:basedOn w:val="Normal"/>
    <w:next w:val="Normal"/>
    <w:pPr>
      <w:keepNext w:val="1"/>
      <w:keepLines w:val="1"/>
      <w:spacing w:after="80" w:before="280" w:line="480" w:lineRule="auto"/>
      <w:jc w:val="both"/>
    </w:pPr>
    <w:rPr>
      <w:b w:val="1"/>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blPr>
  </w:style>
  <w:style w:type="table" w:styleId="Table1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blPr>
  </w:style>
  <w:style w:type="table" w:styleId="Table1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blPr>
  </w:style>
  <w:style w:type="table" w:styleId="Table2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hyperlink" Target="https://doi.org/10.3390/su13020902" TargetMode="External"/><Relationship Id="rId42" Type="http://schemas.openxmlformats.org/officeDocument/2006/relationships/hyperlink" Target="https://link.springer.com/article/10.1007/s42421-021-00041-4" TargetMode="External"/><Relationship Id="rId41" Type="http://schemas.openxmlformats.org/officeDocument/2006/relationships/hyperlink" Target="https://doi.org/10.3390/su13020902" TargetMode="External"/><Relationship Id="rId44" Type="http://schemas.openxmlformats.org/officeDocument/2006/relationships/hyperlink" Target="https://www.codecademy.com/article/ridesharing-algorithms" TargetMode="External"/><Relationship Id="rId43" Type="http://schemas.openxmlformats.org/officeDocument/2006/relationships/hyperlink" Target="https://link.springer.com/article/10.1007/s42421-021-00041-4" TargetMode="External"/><Relationship Id="rId46" Type="http://schemas.openxmlformats.org/officeDocument/2006/relationships/hyperlink" Target="https://doi.org/10.1287/trsc.1110.0370" TargetMode="External"/><Relationship Id="rId45" Type="http://schemas.openxmlformats.org/officeDocument/2006/relationships/hyperlink" Target="https://www.codecademy.com/article/ridesharing-algorithms" TargetMode="External"/><Relationship Id="rId107" Type="http://schemas.openxmlformats.org/officeDocument/2006/relationships/hyperlink" Target="https://www.philstar.com/headlines/2023/10/04/2301009/ltfrb-oks-p1-hike-minimum-puj-fare?utm_source=chatgpt.com" TargetMode="External"/><Relationship Id="rId106" Type="http://schemas.openxmlformats.org/officeDocument/2006/relationships/hyperlink" Target="https://www.sunstar.com.ph/davao/local-news/ltfrb-davao-fare-hike-effective-oct-3?utm_source=chatgpt.com" TargetMode="External"/><Relationship Id="rId105" Type="http://schemas.openxmlformats.org/officeDocument/2006/relationships/hyperlink" Target="https://www.sunstar.com.ph/davao/local-news/ltfrb-davao-fare-hike-effective-oct-3?utm_source=chatgpt.com" TargetMode="External"/><Relationship Id="rId104" Type="http://schemas.openxmlformats.org/officeDocument/2006/relationships/hyperlink" Target="https://www.sunstar.com.ph/davao/local-news/ltfrb-davao-fare-hike-effective-oct-3?utm_source=chatgpt.com" TargetMode="External"/><Relationship Id="rId109" Type="http://schemas.openxmlformats.org/officeDocument/2006/relationships/hyperlink" Target="https://www.philstar.com/headlines/2023/10/04/2301009/ltfrb-oks-p1-hike-minimum-puj-fare?utm_source=chatgpt.com" TargetMode="External"/><Relationship Id="rId108" Type="http://schemas.openxmlformats.org/officeDocument/2006/relationships/hyperlink" Target="https://www.philstar.com/headlines/2023/10/04/2301009/ltfrb-oks-p1-hike-minimum-puj-fare?utm_source=chatgpt.com" TargetMode="External"/><Relationship Id="rId48" Type="http://schemas.openxmlformats.org/officeDocument/2006/relationships/hyperlink" Target="https://www.econstor.eu/bitstream/10419/272424/1/Passenger-Demand-Forecasting-For-Urban-Bus-Systems-Using-Machine-Learning.pdf" TargetMode="External"/><Relationship Id="rId47" Type="http://schemas.openxmlformats.org/officeDocument/2006/relationships/hyperlink" Target="https://doi.org/10.1287/trsc.1110.0370" TargetMode="External"/><Relationship Id="rId49" Type="http://schemas.openxmlformats.org/officeDocument/2006/relationships/hyperlink" Target="https://www.econstor.eu/bitstream/10419/272424/1/Passenger-Demand-Forecasting-For-Urban-Bus-Systems-Using-Machine-Learning.pdf" TargetMode="External"/><Relationship Id="rId103" Type="http://schemas.openxmlformats.org/officeDocument/2006/relationships/hyperlink" Target="https://www.sunstar.com.ph/davao/local-news/ltfrb-davao-fare-hike-effective-oct-3?utm_source=chatgpt.com" TargetMode="External"/><Relationship Id="rId102" Type="http://schemas.openxmlformats.org/officeDocument/2006/relationships/hyperlink" Target="https://www.numbeo.com/taxi-fare/in/Davao?utm_source=chatgpt.com" TargetMode="External"/><Relationship Id="rId101" Type="http://schemas.openxmlformats.org/officeDocument/2006/relationships/hyperlink" Target="https://www.numbeo.com/taxi-fare/in/Davao?utm_source=chatgpt.com" TargetMode="External"/><Relationship Id="rId100" Type="http://schemas.openxmlformats.org/officeDocument/2006/relationships/hyperlink" Target="https://www.numbeo.com/taxi-fare/in/Davao?utm_source=chatgpt.com" TargetMode="External"/><Relationship Id="rId31" Type="http://schemas.openxmlformats.org/officeDocument/2006/relationships/image" Target="media/image21.png"/><Relationship Id="rId30" Type="http://schemas.openxmlformats.org/officeDocument/2006/relationships/image" Target="media/image19.png"/><Relationship Id="rId33" Type="http://schemas.openxmlformats.org/officeDocument/2006/relationships/image" Target="media/image22.png"/><Relationship Id="rId32" Type="http://schemas.openxmlformats.org/officeDocument/2006/relationships/image" Target="media/image20.png"/><Relationship Id="rId35" Type="http://schemas.openxmlformats.org/officeDocument/2006/relationships/image" Target="media/image2.png"/><Relationship Id="rId34" Type="http://schemas.openxmlformats.org/officeDocument/2006/relationships/image" Target="media/image18.png"/><Relationship Id="rId37" Type="http://schemas.openxmlformats.org/officeDocument/2006/relationships/hyperlink" Target="https://blog.afi.io/using-route-optimization-to-build-a-ride-share-dispatch-algorithm" TargetMode="External"/><Relationship Id="rId36" Type="http://schemas.openxmlformats.org/officeDocument/2006/relationships/hyperlink" Target="https://blog.afi.io/using-route-optimization-to-build-a-ride-share-dispatch-algorithm" TargetMode="External"/><Relationship Id="rId39" Type="http://schemas.openxmlformats.org/officeDocument/2006/relationships/hyperlink" Target="https://hal.science/hal-03637134/document" TargetMode="External"/><Relationship Id="rId38" Type="http://schemas.openxmlformats.org/officeDocument/2006/relationships/hyperlink" Target="https://hal.science/hal-03637134/document" TargetMode="External"/><Relationship Id="rId20" Type="http://schemas.openxmlformats.org/officeDocument/2006/relationships/image" Target="media/image14.png"/><Relationship Id="rId22" Type="http://schemas.openxmlformats.org/officeDocument/2006/relationships/image" Target="media/image23.png"/><Relationship Id="rId21" Type="http://schemas.openxmlformats.org/officeDocument/2006/relationships/image" Target="media/image28.png"/><Relationship Id="rId24" Type="http://schemas.openxmlformats.org/officeDocument/2006/relationships/image" Target="media/image13.png"/><Relationship Id="rId23" Type="http://schemas.openxmlformats.org/officeDocument/2006/relationships/image" Target="media/image11.png"/><Relationship Id="rId26" Type="http://schemas.openxmlformats.org/officeDocument/2006/relationships/image" Target="media/image1.png"/><Relationship Id="rId25" Type="http://schemas.openxmlformats.org/officeDocument/2006/relationships/image" Target="media/image25.png"/><Relationship Id="rId28" Type="http://schemas.openxmlformats.org/officeDocument/2006/relationships/image" Target="media/image26.png"/><Relationship Id="rId27" Type="http://schemas.openxmlformats.org/officeDocument/2006/relationships/image" Target="media/image3.png"/><Relationship Id="rId29" Type="http://schemas.openxmlformats.org/officeDocument/2006/relationships/image" Target="media/image29.png"/><Relationship Id="rId95" Type="http://schemas.openxmlformats.org/officeDocument/2006/relationships/hyperlink" Target="https://www.sunstar.com.ph/davao/taxi-flag-down-rate-now-p50/?utm_source=chatgpt.com" TargetMode="External"/><Relationship Id="rId94" Type="http://schemas.openxmlformats.org/officeDocument/2006/relationships/hyperlink" Target="https://www.gmanetwork.com/regionaltv/news/105000/flagdown-rate-for-taxis-in-davao-now-p50/story/?utm_source=chatgpt.com" TargetMode="External"/><Relationship Id="rId97" Type="http://schemas.openxmlformats.org/officeDocument/2006/relationships/hyperlink" Target="https://www.sunstar.com.ph/davao/taxi-flag-down-rate-now-p50?utm_source=chatgpt.com" TargetMode="External"/><Relationship Id="rId96" Type="http://schemas.openxmlformats.org/officeDocument/2006/relationships/hyperlink" Target="https://www.sunstar.com.ph/davao/taxi-flag-down-rate-now-p50/?utm_source=chatgpt.com" TargetMode="External"/><Relationship Id="rId11" Type="http://schemas.openxmlformats.org/officeDocument/2006/relationships/image" Target="media/image17.png"/><Relationship Id="rId99" Type="http://schemas.openxmlformats.org/officeDocument/2006/relationships/hyperlink" Target="https://www.numbeo.com/taxi-fare/in/Davao?utm_source=chatgpt.com" TargetMode="External"/><Relationship Id="rId10" Type="http://schemas.openxmlformats.org/officeDocument/2006/relationships/image" Target="media/image30.png"/><Relationship Id="rId98" Type="http://schemas.openxmlformats.org/officeDocument/2006/relationships/hyperlink" Target="https://www.sunstar.com.ph/davao/taxi-flag-down-rate-now-p50?utm_source=chatgpt.com" TargetMode="External"/><Relationship Id="rId13" Type="http://schemas.openxmlformats.org/officeDocument/2006/relationships/image" Target="media/image15.png"/><Relationship Id="rId12" Type="http://schemas.openxmlformats.org/officeDocument/2006/relationships/image" Target="media/image9.png"/><Relationship Id="rId91" Type="http://schemas.openxmlformats.org/officeDocument/2006/relationships/hyperlink" Target="https://www.gmanetwork.com/regionaltv/news/105000/flagdown-rate-for-taxis-in-davao-now-p50/story/?utm_source=chatgpt.com" TargetMode="External"/><Relationship Id="rId90" Type="http://schemas.openxmlformats.org/officeDocument/2006/relationships/hyperlink" Target="https://doi.org/10.1145/2093973.2094062" TargetMode="External"/><Relationship Id="rId93" Type="http://schemas.openxmlformats.org/officeDocument/2006/relationships/hyperlink" Target="https://www.gmanetwork.com/regionaltv/news/105000/flagdown-rate-for-taxis-in-davao-now-p50/story/?utm_source=chatgpt.com" TargetMode="External"/><Relationship Id="rId92" Type="http://schemas.openxmlformats.org/officeDocument/2006/relationships/hyperlink" Target="https://www.gmanetwork.com/regionaltv/news/105000/flagdown-rate-for-taxis-in-davao-now-p50/story/?utm_source=chatgpt.com" TargetMode="External"/><Relationship Id="rId118" Type="http://schemas.openxmlformats.org/officeDocument/2006/relationships/hyperlink" Target="https://taximaxim.com/ph" TargetMode="External"/><Relationship Id="rId117" Type="http://schemas.openxmlformats.org/officeDocument/2006/relationships/hyperlink" Target="https://taximaxim.com/ph" TargetMode="External"/><Relationship Id="rId116" Type="http://schemas.openxmlformats.org/officeDocument/2006/relationships/hyperlink" Target="https://www.angkas.com/" TargetMode="External"/><Relationship Id="rId115" Type="http://schemas.openxmlformats.org/officeDocument/2006/relationships/hyperlink" Target="https://www.angkas.com/" TargetMode="External"/><Relationship Id="rId119" Type="http://schemas.openxmlformats.org/officeDocument/2006/relationships/header" Target="header1.xml"/><Relationship Id="rId15" Type="http://schemas.openxmlformats.org/officeDocument/2006/relationships/image" Target="media/image7.png"/><Relationship Id="rId110" Type="http://schemas.openxmlformats.org/officeDocument/2006/relationships/hyperlink" Target="https://www.philstar.com/headlines/2023/10/04/2301009/ltfrb-oks-p1-hike-minimum-puj-fare?utm_source=chatgpt.com" TargetMode="External"/><Relationship Id="rId14" Type="http://schemas.openxmlformats.org/officeDocument/2006/relationships/image" Target="media/image6.png"/><Relationship Id="rId17" Type="http://schemas.openxmlformats.org/officeDocument/2006/relationships/image" Target="media/image27.png"/><Relationship Id="rId16" Type="http://schemas.openxmlformats.org/officeDocument/2006/relationships/image" Target="media/image24.png"/><Relationship Id="rId19" Type="http://schemas.openxmlformats.org/officeDocument/2006/relationships/image" Target="media/image16.png"/><Relationship Id="rId114" Type="http://schemas.openxmlformats.org/officeDocument/2006/relationships/hyperlink" Target="https://www.grab.com/ph/" TargetMode="External"/><Relationship Id="rId18" Type="http://schemas.openxmlformats.org/officeDocument/2006/relationships/image" Target="media/image8.png"/><Relationship Id="rId113" Type="http://schemas.openxmlformats.org/officeDocument/2006/relationships/hyperlink" Target="https://www.grab.com/ph/" TargetMode="External"/><Relationship Id="rId112" Type="http://schemas.openxmlformats.org/officeDocument/2006/relationships/hyperlink" Target="https://doi.org/10.2307/249008" TargetMode="External"/><Relationship Id="rId111" Type="http://schemas.openxmlformats.org/officeDocument/2006/relationships/hyperlink" Target="https://doi.org/10.2307/249008" TargetMode="External"/><Relationship Id="rId84" Type="http://schemas.openxmlformats.org/officeDocument/2006/relationships/hyperlink" Target="https://doi.org/10.1016/j.jtr.2018.06.004" TargetMode="External"/><Relationship Id="rId83" Type="http://schemas.openxmlformats.org/officeDocument/2006/relationships/hyperlink" Target="https://ncts.upd.edu.ph/tssp/wp-content/uploads/2024/12/TSSP2024-12-Revised-Paper.pdf" TargetMode="External"/><Relationship Id="rId86" Type="http://schemas.openxmlformats.org/officeDocument/2006/relationships/hyperlink" Target="https://doi.org/10.1109/TKDE.2023.3298960" TargetMode="External"/><Relationship Id="rId85" Type="http://schemas.openxmlformats.org/officeDocument/2006/relationships/hyperlink" Target="https://doi.org/10.1016/j.jtr.2018.06.004" TargetMode="External"/><Relationship Id="rId88" Type="http://schemas.openxmlformats.org/officeDocument/2006/relationships/hyperlink" Target="https://www.researchgate.net/publication/344364730_Path_Optimization_for_Destination-Oriented_Ridesharing_Drivers" TargetMode="External"/><Relationship Id="rId87" Type="http://schemas.openxmlformats.org/officeDocument/2006/relationships/hyperlink" Target="https://doi.org/10.1109/TKDE.2023.3298960" TargetMode="External"/><Relationship Id="rId89" Type="http://schemas.openxmlformats.org/officeDocument/2006/relationships/hyperlink" Target="https://engineering.grab.com/using-real-world-patterns-to-improve-matching" TargetMode="External"/><Relationship Id="rId80" Type="http://schemas.openxmlformats.org/officeDocument/2006/relationships/hyperlink" Target="https://eprints.soton.ac.uk/496349/1/Passengers_as_defenders_1-s2.0-S026151772400205X-main_Alex_Zarifis.pdf" TargetMode="External"/><Relationship Id="rId82" Type="http://schemas.openxmlformats.org/officeDocument/2006/relationships/hyperlink" Target="https://ncts.upd.edu.ph/tssp/wp-content/uploads/2024/12/TSSP2024-12-Revised-Paper.pdf" TargetMode="External"/><Relationship Id="rId81" Type="http://schemas.openxmlformats.org/officeDocument/2006/relationships/hyperlink" Target="https://eprints.soton.ac.uk/496349/1/Passengers_as_defenders_1-s2.0-S026151772400205X-main_Alex_Zarifis.pdf"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2.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4.png"/><Relationship Id="rId8" Type="http://schemas.openxmlformats.org/officeDocument/2006/relationships/image" Target="media/image10.png"/><Relationship Id="rId73" Type="http://schemas.openxmlformats.org/officeDocument/2006/relationships/hyperlink" Target="https://purl.stanford.edu/ss423gm7371" TargetMode="External"/><Relationship Id="rId72" Type="http://schemas.openxmlformats.org/officeDocument/2006/relationships/hyperlink" Target="https://purl.stanford.edu/ss423gm7371" TargetMode="External"/><Relationship Id="rId75" Type="http://schemas.openxmlformats.org/officeDocument/2006/relationships/hyperlink" Target="https://www.scielo.br/j/tva/a/Y6XjBk7z9N8f7mvTWnMygzP/?format=pdf&amp;lang=en" TargetMode="External"/><Relationship Id="rId74" Type="http://schemas.openxmlformats.org/officeDocument/2006/relationships/hyperlink" Target="https://www.scielo.br/j/tva/a/Y6XjBk7z9N8f7mvTWnMygzP/?format=pdf&amp;lang=en" TargetMode="External"/><Relationship Id="rId77" Type="http://schemas.openxmlformats.org/officeDocument/2006/relationships/hyperlink" Target="https://kdnuggets.com/2020/05/clustering-uber-rideshare-data.html" TargetMode="External"/><Relationship Id="rId76" Type="http://schemas.openxmlformats.org/officeDocument/2006/relationships/hyperlink" Target="https://kdnuggets.com/2020/05/clustering-uber-rideshare-data.html" TargetMode="External"/><Relationship Id="rId79" Type="http://schemas.openxmlformats.org/officeDocument/2006/relationships/hyperlink" Target="https://tristan2025.org/proceedings/TRISTAN2025_ExtendedAbstract_320.pdf" TargetMode="External"/><Relationship Id="rId78" Type="http://schemas.openxmlformats.org/officeDocument/2006/relationships/hyperlink" Target="https://tristan2025.org/proceedings/TRISTAN2025_ExtendedAbstract_320.pdf" TargetMode="External"/><Relationship Id="rId71" Type="http://schemas.openxmlformats.org/officeDocument/2006/relationships/hyperlink" Target="https://www.researchgate.net/publication/353142980_Trust_in_the_Ride_Hailing_Service_of_the_Sharing_Economy_The_Roles_of_Legitimacy_and_Process_Transparency" TargetMode="External"/><Relationship Id="rId70" Type="http://schemas.openxmlformats.org/officeDocument/2006/relationships/hyperlink" Target="https://www.researchgate.net/publication/353142980_Trust_in_the_Ride_Hailing_Service_of_the_Sharing_Economy_The_Roles_of_Legitimacy_and_Process_Transparency" TargetMode="External"/><Relationship Id="rId62" Type="http://schemas.openxmlformats.org/officeDocument/2006/relationships/hyperlink" Target="https://doi.org/10.1504/IJLSM.2019.098765" TargetMode="External"/><Relationship Id="rId61" Type="http://schemas.openxmlformats.org/officeDocument/2006/relationships/hyperlink" Target="https://www.mdpi.com/2079-9292/13/20/4060" TargetMode="External"/><Relationship Id="rId64" Type="http://schemas.openxmlformats.org/officeDocument/2006/relationships/hyperlink" Target="https://www.researchgate.net/publication/370996073_Matching_and_Network_Effects_in_Ride-Hailing" TargetMode="External"/><Relationship Id="rId63" Type="http://schemas.openxmlformats.org/officeDocument/2006/relationships/hyperlink" Target="https://doi.org/10.1504/IJLSM.2019.098765" TargetMode="External"/><Relationship Id="rId66" Type="http://schemas.openxmlformats.org/officeDocument/2006/relationships/hyperlink" Target="https://www.researchgate.net/publication/387525353_ASSESSING_THE_URBANIZATION-DRIVEN_CHALLENGES_OF_TRANSPORTATION_SCARCITY_AND_COMMUTER_ACCESSIBILITY_IN_DAVAO_CITY_A_SYSTEMATIC_REVIEW" TargetMode="External"/><Relationship Id="rId65" Type="http://schemas.openxmlformats.org/officeDocument/2006/relationships/hyperlink" Target="https://www.researchgate.net/publication/370996073_Matching_and_Network_Effects_in_Ride-Hailing" TargetMode="External"/><Relationship Id="rId68" Type="http://schemas.openxmlformats.org/officeDocument/2006/relationships/hyperlink" Target="https://www.researchgate.net/publication/336599982_Drivers'_Tactics_in_Ridesharing_Economy_in_the_Philippines" TargetMode="External"/><Relationship Id="rId67" Type="http://schemas.openxmlformats.org/officeDocument/2006/relationships/hyperlink" Target="https://www.researchgate.net/publication/387525353_ASSESSING_THE_URBANIZATION-DRIVEN_CHALLENGES_OF_TRANSPORTATION_SCARCITY_AND_COMMUTER_ACCESSIBILITY_IN_DAVAO_CITY_A_SYSTEMATIC_REVIEW" TargetMode="External"/><Relationship Id="rId60" Type="http://schemas.openxmlformats.org/officeDocument/2006/relationships/hyperlink" Target="https://www.mdpi.com/2079-9292/13/20/4060" TargetMode="External"/><Relationship Id="rId69" Type="http://schemas.openxmlformats.org/officeDocument/2006/relationships/hyperlink" Target="https://www.researchgate.net/publication/336599982_Drivers'_Tactics_in_Ridesharing_Economy_in_the_Philippines" TargetMode="External"/><Relationship Id="rId51" Type="http://schemas.openxmlformats.org/officeDocument/2006/relationships/hyperlink" Target="https://fareye.com/blog/route-optimization-algorithm/" TargetMode="External"/><Relationship Id="rId50" Type="http://schemas.openxmlformats.org/officeDocument/2006/relationships/hyperlink" Target="https://fareye.com/blog/route-optimization-algorithm/" TargetMode="External"/><Relationship Id="rId53" Type="http://schemas.openxmlformats.org/officeDocument/2006/relationships/hyperlink" Target="https://ieeexplore.ieee.org/document/9648921" TargetMode="External"/><Relationship Id="rId52" Type="http://schemas.openxmlformats.org/officeDocument/2006/relationships/hyperlink" Target="https://ieeexplore.ieee.org/document/9648921" TargetMode="External"/><Relationship Id="rId55" Type="http://schemas.openxmlformats.org/officeDocument/2006/relationships/hyperlink" Target="https://arxiv.org/abs/2012.05046" TargetMode="External"/><Relationship Id="rId54" Type="http://schemas.openxmlformats.org/officeDocument/2006/relationships/hyperlink" Target="https://arxiv.org/abs/2012.05046" TargetMode="External"/><Relationship Id="rId57" Type="http://schemas.openxmlformats.org/officeDocument/2006/relationships/hyperlink" Target="https://arxiv.org/abs/2401.15363" TargetMode="External"/><Relationship Id="rId56" Type="http://schemas.openxmlformats.org/officeDocument/2006/relationships/hyperlink" Target="https://arxiv.org/abs/2401.15363" TargetMode="External"/><Relationship Id="rId59" Type="http://schemas.openxmlformats.org/officeDocument/2006/relationships/hyperlink" Target="https://www.mdpi.com/2071-1050/16/22/9772" TargetMode="External"/><Relationship Id="rId58" Type="http://schemas.openxmlformats.org/officeDocument/2006/relationships/hyperlink" Target="https://www.mdpi.com/2071-1050/16/22/9772"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